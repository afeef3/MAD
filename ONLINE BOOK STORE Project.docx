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FB4EB" w14:textId="16A1B3AA" w:rsidR="003E07C7" w:rsidRPr="00D530B2" w:rsidRDefault="00D530B2" w:rsidP="00D530B2">
      <w:pPr>
        <w:jc w:val="center"/>
        <w:rPr>
          <w:rFonts w:asciiTheme="majorBidi" w:hAnsiTheme="majorBidi" w:cstheme="majorBidi"/>
          <w:b/>
          <w:bCs/>
          <w:sz w:val="92"/>
          <w:szCs w:val="92"/>
        </w:rPr>
      </w:pPr>
      <w:r w:rsidRPr="00D530B2">
        <w:rPr>
          <w:rFonts w:asciiTheme="majorBidi" w:hAnsiTheme="majorBidi" w:cstheme="majorBidi"/>
          <w:b/>
          <w:bCs/>
          <w:sz w:val="92"/>
          <w:szCs w:val="92"/>
        </w:rPr>
        <w:t>ONLINE BOOK STORE</w:t>
      </w:r>
    </w:p>
    <w:p w14:paraId="030137FD" w14:textId="111E23E6" w:rsidR="009732F3" w:rsidRDefault="009732F3" w:rsidP="00FD5B64"/>
    <w:p w14:paraId="4C53F1FD" w14:textId="4B776308" w:rsidR="00D530B2" w:rsidRDefault="00D530B2" w:rsidP="00FD5B64"/>
    <w:p w14:paraId="3E1F07DE" w14:textId="477DA0F2" w:rsidR="00D530B2" w:rsidRDefault="00D530B2" w:rsidP="00FD5B64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3187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30CC0" w14:textId="5A6874B7" w:rsidR="00D530B2" w:rsidRDefault="00D530B2">
          <w:pPr>
            <w:pStyle w:val="TOCHeading"/>
          </w:pPr>
          <w:r>
            <w:t>Contents</w:t>
          </w:r>
        </w:p>
        <w:p w14:paraId="624BE3E0" w14:textId="722ECBFE" w:rsidR="00D530B2" w:rsidRDefault="00D530B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405498" w:history="1">
            <w:r w:rsidRPr="003809B9">
              <w:rPr>
                <w:rStyle w:val="Hyperlink"/>
                <w:b/>
                <w:bCs/>
                <w:noProof/>
              </w:rPr>
              <w:t>Main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0C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1FC71" w14:textId="639AF95E" w:rsidR="00D530B2" w:rsidRDefault="00F603F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8405499" w:history="1">
            <w:r w:rsidR="00D530B2" w:rsidRPr="003809B9">
              <w:rPr>
                <w:rStyle w:val="Hyperlink"/>
                <w:b/>
                <w:bCs/>
                <w:noProof/>
              </w:rPr>
              <w:t>Sign Up Activity</w:t>
            </w:r>
            <w:r w:rsidR="00D530B2">
              <w:rPr>
                <w:noProof/>
                <w:webHidden/>
              </w:rPr>
              <w:tab/>
            </w:r>
            <w:r w:rsidR="00D530B2">
              <w:rPr>
                <w:noProof/>
                <w:webHidden/>
              </w:rPr>
              <w:fldChar w:fldCharType="begin"/>
            </w:r>
            <w:r w:rsidR="00D530B2">
              <w:rPr>
                <w:noProof/>
                <w:webHidden/>
              </w:rPr>
              <w:instrText xml:space="preserve"> PAGEREF _Toc188405499 \h </w:instrText>
            </w:r>
            <w:r w:rsidR="00D530B2">
              <w:rPr>
                <w:noProof/>
                <w:webHidden/>
              </w:rPr>
            </w:r>
            <w:r w:rsidR="00D530B2">
              <w:rPr>
                <w:noProof/>
                <w:webHidden/>
              </w:rPr>
              <w:fldChar w:fldCharType="separate"/>
            </w:r>
            <w:r w:rsidR="00090CE2">
              <w:rPr>
                <w:noProof/>
                <w:webHidden/>
              </w:rPr>
              <w:t>6</w:t>
            </w:r>
            <w:r w:rsidR="00D530B2">
              <w:rPr>
                <w:noProof/>
                <w:webHidden/>
              </w:rPr>
              <w:fldChar w:fldCharType="end"/>
            </w:r>
          </w:hyperlink>
        </w:p>
        <w:p w14:paraId="73EE3C63" w14:textId="5AC3FAE3" w:rsidR="00D530B2" w:rsidRDefault="00F603F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8405500" w:history="1">
            <w:r w:rsidR="00D530B2" w:rsidRPr="003809B9">
              <w:rPr>
                <w:rStyle w:val="Hyperlink"/>
                <w:b/>
                <w:bCs/>
                <w:noProof/>
              </w:rPr>
              <w:t>Categories Activity</w:t>
            </w:r>
            <w:r w:rsidR="00D530B2">
              <w:rPr>
                <w:noProof/>
                <w:webHidden/>
              </w:rPr>
              <w:tab/>
            </w:r>
            <w:r w:rsidR="00D530B2">
              <w:rPr>
                <w:noProof/>
                <w:webHidden/>
              </w:rPr>
              <w:fldChar w:fldCharType="begin"/>
            </w:r>
            <w:r w:rsidR="00D530B2">
              <w:rPr>
                <w:noProof/>
                <w:webHidden/>
              </w:rPr>
              <w:instrText xml:space="preserve"> PAGEREF _Toc188405500 \h </w:instrText>
            </w:r>
            <w:r w:rsidR="00D530B2">
              <w:rPr>
                <w:noProof/>
                <w:webHidden/>
              </w:rPr>
            </w:r>
            <w:r w:rsidR="00D530B2">
              <w:rPr>
                <w:noProof/>
                <w:webHidden/>
              </w:rPr>
              <w:fldChar w:fldCharType="separate"/>
            </w:r>
            <w:r w:rsidR="00090CE2">
              <w:rPr>
                <w:noProof/>
                <w:webHidden/>
              </w:rPr>
              <w:t>10</w:t>
            </w:r>
            <w:r w:rsidR="00D530B2">
              <w:rPr>
                <w:noProof/>
                <w:webHidden/>
              </w:rPr>
              <w:fldChar w:fldCharType="end"/>
            </w:r>
          </w:hyperlink>
        </w:p>
        <w:p w14:paraId="158F8ACB" w14:textId="6E1EFCFB" w:rsidR="00D530B2" w:rsidRDefault="00F603F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8405501" w:history="1">
            <w:r w:rsidR="00D530B2" w:rsidRPr="003809B9">
              <w:rPr>
                <w:rStyle w:val="Hyperlink"/>
                <w:b/>
                <w:bCs/>
                <w:noProof/>
              </w:rPr>
              <w:t>Islamic Activity</w:t>
            </w:r>
            <w:r w:rsidR="00D530B2">
              <w:rPr>
                <w:noProof/>
                <w:webHidden/>
              </w:rPr>
              <w:tab/>
            </w:r>
            <w:r w:rsidR="00D530B2">
              <w:rPr>
                <w:noProof/>
                <w:webHidden/>
              </w:rPr>
              <w:fldChar w:fldCharType="begin"/>
            </w:r>
            <w:r w:rsidR="00D530B2">
              <w:rPr>
                <w:noProof/>
                <w:webHidden/>
              </w:rPr>
              <w:instrText xml:space="preserve"> PAGEREF _Toc188405501 \h </w:instrText>
            </w:r>
            <w:r w:rsidR="00D530B2">
              <w:rPr>
                <w:noProof/>
                <w:webHidden/>
              </w:rPr>
            </w:r>
            <w:r w:rsidR="00D530B2">
              <w:rPr>
                <w:noProof/>
                <w:webHidden/>
              </w:rPr>
              <w:fldChar w:fldCharType="separate"/>
            </w:r>
            <w:r w:rsidR="00090CE2">
              <w:rPr>
                <w:noProof/>
                <w:webHidden/>
              </w:rPr>
              <w:t>15</w:t>
            </w:r>
            <w:r w:rsidR="00D530B2">
              <w:rPr>
                <w:noProof/>
                <w:webHidden/>
              </w:rPr>
              <w:fldChar w:fldCharType="end"/>
            </w:r>
          </w:hyperlink>
        </w:p>
        <w:p w14:paraId="3ECC45B8" w14:textId="59DC1055" w:rsidR="00D530B2" w:rsidRDefault="00F603F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8405502" w:history="1">
            <w:r w:rsidR="00D530B2" w:rsidRPr="003809B9">
              <w:rPr>
                <w:rStyle w:val="Hyperlink"/>
                <w:b/>
                <w:bCs/>
                <w:noProof/>
              </w:rPr>
              <w:t>Payment Activity</w:t>
            </w:r>
            <w:r w:rsidR="00D530B2">
              <w:rPr>
                <w:noProof/>
                <w:webHidden/>
              </w:rPr>
              <w:tab/>
            </w:r>
            <w:r w:rsidR="00D530B2">
              <w:rPr>
                <w:noProof/>
                <w:webHidden/>
              </w:rPr>
              <w:fldChar w:fldCharType="begin"/>
            </w:r>
            <w:r w:rsidR="00D530B2">
              <w:rPr>
                <w:noProof/>
                <w:webHidden/>
              </w:rPr>
              <w:instrText xml:space="preserve"> PAGEREF _Toc188405502 \h </w:instrText>
            </w:r>
            <w:r w:rsidR="00D530B2">
              <w:rPr>
                <w:noProof/>
                <w:webHidden/>
              </w:rPr>
            </w:r>
            <w:r w:rsidR="00D530B2">
              <w:rPr>
                <w:noProof/>
                <w:webHidden/>
              </w:rPr>
              <w:fldChar w:fldCharType="separate"/>
            </w:r>
            <w:r w:rsidR="00090CE2">
              <w:rPr>
                <w:noProof/>
                <w:webHidden/>
              </w:rPr>
              <w:t>25</w:t>
            </w:r>
            <w:r w:rsidR="00D530B2">
              <w:rPr>
                <w:noProof/>
                <w:webHidden/>
              </w:rPr>
              <w:fldChar w:fldCharType="end"/>
            </w:r>
          </w:hyperlink>
        </w:p>
        <w:p w14:paraId="64ACDDD7" w14:textId="4D1C86B4" w:rsidR="00D530B2" w:rsidRDefault="00D530B2">
          <w:r>
            <w:rPr>
              <w:b/>
              <w:bCs/>
              <w:noProof/>
            </w:rPr>
            <w:fldChar w:fldCharType="end"/>
          </w:r>
        </w:p>
      </w:sdtContent>
    </w:sdt>
    <w:p w14:paraId="399440D3" w14:textId="0787C17D" w:rsidR="00D530B2" w:rsidRDefault="00D530B2" w:rsidP="00FD5B64"/>
    <w:p w14:paraId="7E167BEC" w14:textId="3F9D10AF" w:rsidR="00D530B2" w:rsidRDefault="00D530B2" w:rsidP="00FD5B64"/>
    <w:p w14:paraId="0795DE79" w14:textId="1B8473B8" w:rsidR="00D530B2" w:rsidRDefault="00D530B2" w:rsidP="00FD5B64"/>
    <w:p w14:paraId="43581051" w14:textId="2476CF4A" w:rsidR="00D530B2" w:rsidRDefault="00D530B2" w:rsidP="00FD5B64"/>
    <w:p w14:paraId="7CFB17E1" w14:textId="47D01650" w:rsidR="00D530B2" w:rsidRDefault="00D530B2" w:rsidP="00FD5B64"/>
    <w:p w14:paraId="14F4D368" w14:textId="77777777" w:rsidR="00D530B2" w:rsidRPr="00FD5B64" w:rsidRDefault="00D530B2" w:rsidP="00FD5B64"/>
    <w:p w14:paraId="74D448B4" w14:textId="47C37C49" w:rsidR="00FD5B64" w:rsidRPr="00FD5B64" w:rsidRDefault="00FD5B64" w:rsidP="00FD5B64">
      <w:pPr>
        <w:jc w:val="center"/>
      </w:pPr>
      <w:r w:rsidRPr="00FD5B64">
        <w:rPr>
          <w:noProof/>
        </w:rPr>
        <w:lastRenderedPageBreak/>
        <w:drawing>
          <wp:inline distT="0" distB="0" distL="0" distR="0" wp14:anchorId="3183CAE5" wp14:editId="280B8CE2">
            <wp:extent cx="2638793" cy="4686954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1FCC" w14:textId="573392F5" w:rsidR="00FD5B64" w:rsidRPr="00D530B2" w:rsidRDefault="00FD5B64" w:rsidP="00D530B2">
      <w:pPr>
        <w:pStyle w:val="Heading1"/>
        <w:rPr>
          <w:b/>
          <w:bCs/>
          <w:color w:val="000000" w:themeColor="text1"/>
        </w:rPr>
      </w:pPr>
      <w:bookmarkStart w:id="0" w:name="_Toc188405498"/>
      <w:r w:rsidRPr="00D530B2">
        <w:rPr>
          <w:b/>
          <w:bCs/>
          <w:color w:val="000000" w:themeColor="text1"/>
        </w:rPr>
        <w:t>Main Activity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3955"/>
      </w:tblGrid>
      <w:tr w:rsidR="00FD5B64" w:rsidRPr="00FD5B64" w14:paraId="561E242D" w14:textId="77777777" w:rsidTr="00F174EF">
        <w:tc>
          <w:tcPr>
            <w:tcW w:w="5395" w:type="dxa"/>
            <w:shd w:val="clear" w:color="auto" w:fill="FFFF00"/>
          </w:tcPr>
          <w:p w14:paraId="1858ADD8" w14:textId="5C2C74E8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XML</w:t>
            </w:r>
          </w:p>
        </w:tc>
        <w:tc>
          <w:tcPr>
            <w:tcW w:w="3955" w:type="dxa"/>
            <w:shd w:val="clear" w:color="auto" w:fill="FFFF00"/>
          </w:tcPr>
          <w:p w14:paraId="1D11FCDB" w14:textId="4D908DC9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JAVA</w:t>
            </w:r>
          </w:p>
        </w:tc>
      </w:tr>
      <w:tr w:rsidR="00FD5B64" w:rsidRPr="00FD5B64" w14:paraId="032634A7" w14:textId="77777777" w:rsidTr="00F174EF">
        <w:tc>
          <w:tcPr>
            <w:tcW w:w="5395" w:type="dxa"/>
          </w:tcPr>
          <w:p w14:paraId="37A59D9D" w14:textId="77777777" w:rsidR="00FD5B64" w:rsidRPr="00FD5B64" w:rsidRDefault="00FD5B64" w:rsidP="00FD5B64">
            <w:r w:rsidRPr="00FD5B64">
              <w:t>&lt;?xml version="1.0" encoding="utf-8"?&gt;</w:t>
            </w:r>
            <w:r w:rsidRPr="00FD5B64">
              <w:br/>
              <w:t>&lt;</w:t>
            </w:r>
            <w:proofErr w:type="spellStart"/>
            <w:r w:rsidRPr="00FD5B64">
              <w:t>LinearLayout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xmlns:android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/res/android"</w:t>
            </w:r>
            <w:r w:rsidRPr="00FD5B64">
              <w:br/>
              <w:t xml:space="preserve">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android:orientation</w:t>
            </w:r>
            <w:proofErr w:type="spellEnd"/>
            <w:r w:rsidRPr="00FD5B64">
              <w:t>="vertical"</w:t>
            </w:r>
            <w:r w:rsidRPr="00FD5B64">
              <w:br/>
              <w:t xml:space="preserve">    </w:t>
            </w:r>
            <w:proofErr w:type="spellStart"/>
            <w:r w:rsidRPr="00FD5B64">
              <w:t>android:gravity</w:t>
            </w:r>
            <w:proofErr w:type="spellEnd"/>
            <w:r w:rsidRPr="00FD5B64">
              <w:t>="center"</w:t>
            </w:r>
            <w:r w:rsidRPr="00FD5B64">
              <w:br/>
              <w:t xml:space="preserve">    </w:t>
            </w:r>
            <w:proofErr w:type="spellStart"/>
            <w:r w:rsidRPr="00FD5B64">
              <w:t>android:padding</w:t>
            </w:r>
            <w:proofErr w:type="spellEnd"/>
            <w:r w:rsidRPr="00FD5B64">
              <w:t>="16dp"&gt;</w:t>
            </w:r>
            <w:r w:rsidRPr="00FD5B64">
              <w:br/>
            </w:r>
            <w:r w:rsidRPr="00FD5B64">
              <w:br/>
              <w:t xml:space="preserve">    &lt;</w:t>
            </w:r>
            <w:proofErr w:type="spellStart"/>
            <w:r w:rsidRPr="00FD5B64">
              <w:t>EditText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="@+id/username"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android:hint</w:t>
            </w:r>
            <w:proofErr w:type="spellEnd"/>
            <w:r w:rsidRPr="00FD5B64">
              <w:t>="Email"</w:t>
            </w:r>
            <w:r w:rsidRPr="00FD5B64">
              <w:br/>
              <w:t xml:space="preserve">        </w:t>
            </w:r>
            <w:proofErr w:type="spellStart"/>
            <w:r w:rsidRPr="00FD5B64">
              <w:t>android:inputType</w:t>
            </w:r>
            <w:proofErr w:type="spellEnd"/>
            <w:r w:rsidRPr="00FD5B64">
              <w:t>="</w:t>
            </w:r>
            <w:proofErr w:type="spellStart"/>
            <w:r w:rsidRPr="00FD5B64">
              <w:t>textEmailAddress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="16dp"/&gt;</w:t>
            </w:r>
            <w:r w:rsidRPr="00FD5B64">
              <w:br/>
            </w:r>
            <w:r w:rsidRPr="00FD5B64">
              <w:lastRenderedPageBreak/>
              <w:br/>
              <w:t xml:space="preserve">    &lt;</w:t>
            </w:r>
            <w:proofErr w:type="spellStart"/>
            <w:r w:rsidRPr="00FD5B64">
              <w:t>EditText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="@+id/password"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android:hint</w:t>
            </w:r>
            <w:proofErr w:type="spellEnd"/>
            <w:r w:rsidRPr="00FD5B64">
              <w:t>="Password"</w:t>
            </w:r>
            <w:r w:rsidRPr="00FD5B64">
              <w:br/>
              <w:t xml:space="preserve">        </w:t>
            </w:r>
            <w:proofErr w:type="spellStart"/>
            <w:r w:rsidRPr="00FD5B64">
              <w:t>android:inputType</w:t>
            </w:r>
            <w:proofErr w:type="spellEnd"/>
            <w:r w:rsidRPr="00FD5B64">
              <w:t>="</w:t>
            </w:r>
            <w:proofErr w:type="spellStart"/>
            <w:r w:rsidRPr="00FD5B64">
              <w:t>textPassword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="16dp"/&gt;</w:t>
            </w:r>
            <w:r w:rsidRPr="00FD5B64">
              <w:br/>
            </w:r>
            <w:r w:rsidRPr="00FD5B64">
              <w:br/>
              <w:t xml:space="preserve">    &lt;Button</w:t>
            </w:r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loginButton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="Login"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="16dp"/&gt;</w:t>
            </w:r>
            <w:r w:rsidRPr="00FD5B64">
              <w:br/>
            </w:r>
            <w:r w:rsidRPr="00FD5B64">
              <w:br/>
              <w:t xml:space="preserve">    &lt;Button</w:t>
            </w:r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signupButton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="Sign Up" /&gt;</w:t>
            </w:r>
            <w:r w:rsidRPr="00FD5B64">
              <w:br/>
              <w:t>&lt;/</w:t>
            </w:r>
            <w:proofErr w:type="spellStart"/>
            <w:r w:rsidRPr="00FD5B64">
              <w:t>LinearLayout</w:t>
            </w:r>
            <w:proofErr w:type="spellEnd"/>
            <w:r w:rsidRPr="00FD5B64">
              <w:t>&gt;</w:t>
            </w:r>
          </w:p>
          <w:p w14:paraId="5D5EC6E6" w14:textId="77777777" w:rsidR="00FD5B64" w:rsidRPr="00FD5B64" w:rsidRDefault="00FD5B64" w:rsidP="00FD5B64"/>
        </w:tc>
        <w:tc>
          <w:tcPr>
            <w:tcW w:w="3955" w:type="dxa"/>
          </w:tcPr>
          <w:p w14:paraId="16678B8A" w14:textId="77777777" w:rsidR="00FD5B64" w:rsidRPr="00FD5B64" w:rsidRDefault="00FD5B64" w:rsidP="00FD5B64">
            <w:r w:rsidRPr="00FD5B64">
              <w:lastRenderedPageBreak/>
              <w:t xml:space="preserve">package </w:t>
            </w:r>
            <w:proofErr w:type="spellStart"/>
            <w:r w:rsidRPr="00FD5B64">
              <w:t>com.example.bookstoreproject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android.content.Intent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android.os.Bundle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android.view.View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android.widget.Button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androidx.appcompat.app.AppCompatActivity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public class </w:t>
            </w:r>
            <w:proofErr w:type="spellStart"/>
            <w:r w:rsidRPr="00FD5B64">
              <w:t>MainActivity</w:t>
            </w:r>
            <w:proofErr w:type="spellEnd"/>
            <w:r w:rsidRPr="00FD5B64">
              <w:t xml:space="preserve"> extends </w:t>
            </w:r>
            <w:proofErr w:type="spellStart"/>
            <w:r w:rsidRPr="00FD5B64">
              <w:t>AppCompatActivity</w:t>
            </w:r>
            <w:proofErr w:type="spellEnd"/>
            <w:r w:rsidRPr="00FD5B64">
              <w:t xml:space="preserve"> {</w:t>
            </w:r>
            <w:r w:rsidRPr="00FD5B64">
              <w:br/>
              <w:t xml:space="preserve">    @Override</w:t>
            </w:r>
            <w:r w:rsidRPr="00FD5B64">
              <w:br/>
              <w:t xml:space="preserve">    protected void </w:t>
            </w:r>
            <w:proofErr w:type="spellStart"/>
            <w:r w:rsidRPr="00FD5B64">
              <w:t>onCreate</w:t>
            </w:r>
            <w:proofErr w:type="spellEnd"/>
            <w:r w:rsidRPr="00FD5B64">
              <w:t xml:space="preserve">(Bundle </w:t>
            </w:r>
            <w:proofErr w:type="spellStart"/>
            <w:r w:rsidRPr="00FD5B64">
              <w:t>savedInstanceState</w:t>
            </w:r>
            <w:proofErr w:type="spellEnd"/>
            <w:r w:rsidRPr="00FD5B64">
              <w:t>) {</w:t>
            </w:r>
            <w:r w:rsidRPr="00FD5B64">
              <w:br/>
              <w:t xml:space="preserve">        </w:t>
            </w:r>
            <w:proofErr w:type="spellStart"/>
            <w:r w:rsidRPr="00FD5B64">
              <w:t>super.onCreate</w:t>
            </w:r>
            <w:proofErr w:type="spellEnd"/>
            <w:r w:rsidRPr="00FD5B64">
              <w:t>(</w:t>
            </w:r>
            <w:proofErr w:type="spellStart"/>
            <w:r w:rsidRPr="00FD5B64">
              <w:t>savedInstanceState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lastRenderedPageBreak/>
              <w:t>setContentView</w:t>
            </w:r>
            <w:proofErr w:type="spellEnd"/>
            <w:r w:rsidRPr="00FD5B64">
              <w:t>(</w:t>
            </w:r>
            <w:proofErr w:type="spellStart"/>
            <w:r w:rsidRPr="00FD5B64">
              <w:t>R.layout.activity_main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Button </w:t>
            </w:r>
            <w:proofErr w:type="spellStart"/>
            <w:r w:rsidRPr="00FD5B64">
              <w:t>loginButton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R.id.loginButton</w:t>
            </w:r>
            <w:proofErr w:type="spellEnd"/>
            <w:r w:rsidRPr="00FD5B64">
              <w:t>);</w:t>
            </w:r>
            <w:r w:rsidRPr="00FD5B64">
              <w:br/>
              <w:t xml:space="preserve">        Button </w:t>
            </w:r>
            <w:proofErr w:type="spellStart"/>
            <w:r w:rsidRPr="00FD5B64">
              <w:t>registerButton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R.id.signupButton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</w:t>
            </w:r>
            <w:proofErr w:type="spellStart"/>
            <w:r w:rsidRPr="00FD5B64">
              <w:t>loginButton.setOnClickListener</w:t>
            </w:r>
            <w:proofErr w:type="spellEnd"/>
            <w:r w:rsidRPr="00FD5B64">
              <w:t xml:space="preserve">(new </w:t>
            </w:r>
            <w:proofErr w:type="spellStart"/>
            <w:r w:rsidRPr="00FD5B64">
              <w:t>View.OnClickListener</w:t>
            </w:r>
            <w:proofErr w:type="spellEnd"/>
            <w:r w:rsidRPr="00FD5B64">
              <w:t>() {</w:t>
            </w:r>
            <w:r w:rsidRPr="00FD5B64">
              <w:br/>
              <w:t xml:space="preserve">            @Override</w:t>
            </w:r>
            <w:r w:rsidRPr="00FD5B64">
              <w:br/>
              <w:t xml:space="preserve">            public void </w:t>
            </w:r>
            <w:proofErr w:type="spellStart"/>
            <w:r w:rsidRPr="00FD5B64">
              <w:t>onClick</w:t>
            </w:r>
            <w:proofErr w:type="spellEnd"/>
            <w:r w:rsidRPr="00FD5B64">
              <w:t>(View v) {</w:t>
            </w:r>
            <w:r w:rsidRPr="00FD5B64">
              <w:br/>
              <w:t xml:space="preserve">                Intent </w:t>
            </w:r>
            <w:proofErr w:type="spellStart"/>
            <w:r w:rsidRPr="00FD5B64">
              <w:t>intent</w:t>
            </w:r>
            <w:proofErr w:type="spellEnd"/>
            <w:r w:rsidRPr="00FD5B64">
              <w:t xml:space="preserve"> = new Intent(</w:t>
            </w:r>
            <w:proofErr w:type="spellStart"/>
            <w:r w:rsidRPr="00FD5B64">
              <w:t>MainActivity.this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CategoriesActivity.class</w:t>
            </w:r>
            <w:proofErr w:type="spellEnd"/>
            <w:r w:rsidRPr="00FD5B64">
              <w:t>);</w:t>
            </w:r>
            <w:r w:rsidRPr="00FD5B64">
              <w:br/>
              <w:t xml:space="preserve">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(intent);</w:t>
            </w:r>
            <w:r w:rsidRPr="00FD5B64">
              <w:br/>
              <w:t xml:space="preserve">            }</w:t>
            </w:r>
            <w:r w:rsidRPr="00FD5B64">
              <w:br/>
              <w:t xml:space="preserve">        });</w:t>
            </w:r>
            <w:r w:rsidRPr="00FD5B64">
              <w:br/>
            </w:r>
            <w:r w:rsidRPr="00FD5B64">
              <w:br/>
              <w:t xml:space="preserve">        </w:t>
            </w:r>
            <w:proofErr w:type="spellStart"/>
            <w:r w:rsidRPr="00FD5B64">
              <w:t>registerButton.setOnClickListener</w:t>
            </w:r>
            <w:proofErr w:type="spellEnd"/>
            <w:r w:rsidRPr="00FD5B64">
              <w:t xml:space="preserve">(new </w:t>
            </w:r>
            <w:proofErr w:type="spellStart"/>
            <w:r w:rsidRPr="00FD5B64">
              <w:t>View.OnClickListener</w:t>
            </w:r>
            <w:proofErr w:type="spellEnd"/>
            <w:r w:rsidRPr="00FD5B64">
              <w:t>() {</w:t>
            </w:r>
            <w:r w:rsidRPr="00FD5B64">
              <w:br/>
              <w:t xml:space="preserve">            @Override</w:t>
            </w:r>
            <w:r w:rsidRPr="00FD5B64">
              <w:br/>
              <w:t xml:space="preserve">            public void </w:t>
            </w:r>
            <w:proofErr w:type="spellStart"/>
            <w:r w:rsidRPr="00FD5B64">
              <w:t>onClick</w:t>
            </w:r>
            <w:proofErr w:type="spellEnd"/>
            <w:r w:rsidRPr="00FD5B64">
              <w:t>(View v) {</w:t>
            </w:r>
            <w:r w:rsidRPr="00FD5B64">
              <w:br/>
              <w:t xml:space="preserve">                Intent </w:t>
            </w:r>
            <w:proofErr w:type="spellStart"/>
            <w:r w:rsidRPr="00FD5B64">
              <w:t>intent</w:t>
            </w:r>
            <w:proofErr w:type="spellEnd"/>
            <w:r w:rsidRPr="00FD5B64">
              <w:t xml:space="preserve"> = new Intent(</w:t>
            </w:r>
            <w:proofErr w:type="spellStart"/>
            <w:r w:rsidRPr="00FD5B64">
              <w:t>MainActivity.this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SignupActivity.class</w:t>
            </w:r>
            <w:proofErr w:type="spellEnd"/>
            <w:r w:rsidRPr="00FD5B64">
              <w:t>);</w:t>
            </w:r>
            <w:r w:rsidRPr="00FD5B64">
              <w:br/>
              <w:t xml:space="preserve">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(intent);</w:t>
            </w:r>
            <w:r w:rsidRPr="00FD5B64">
              <w:br/>
              <w:t xml:space="preserve">            }</w:t>
            </w:r>
            <w:r w:rsidRPr="00FD5B64">
              <w:br/>
              <w:t xml:space="preserve">        });</w:t>
            </w:r>
            <w:r w:rsidRPr="00FD5B64">
              <w:br/>
              <w:t xml:space="preserve">    }</w:t>
            </w:r>
            <w:r w:rsidRPr="00FD5B64">
              <w:br/>
              <w:t>}</w:t>
            </w:r>
          </w:p>
          <w:p w14:paraId="180140F8" w14:textId="77777777" w:rsidR="00FD5B64" w:rsidRPr="00FD5B64" w:rsidRDefault="00FD5B64" w:rsidP="00FD5B64"/>
        </w:tc>
      </w:tr>
    </w:tbl>
    <w:p w14:paraId="4A47C08B" w14:textId="5AB089EA" w:rsidR="009732F3" w:rsidRDefault="00F174EF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507E5638" wp14:editId="1FB6D014">
            <wp:extent cx="5943600" cy="66274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7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8CAF298" w14:textId="7AAEAB1F" w:rsidR="00F174EF" w:rsidRDefault="00F174EF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78F74A1B" wp14:editId="3D1BC797">
            <wp:extent cx="5943600" cy="5268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E2D4BEE" w14:textId="77777777" w:rsidR="00A73AA5" w:rsidRDefault="00A73AA5" w:rsidP="00A73AA5">
      <w:pPr>
        <w:pStyle w:val="NormalWeb"/>
      </w:pPr>
      <w:r>
        <w:t>Main Activity Declaration</w:t>
      </w:r>
    </w:p>
    <w:p w14:paraId="13166D8A" w14:textId="044258C5" w:rsidR="00A73AA5" w:rsidRDefault="00A73AA5" w:rsidP="00A73AA5">
      <w:pPr>
        <w:jc w:val="center"/>
      </w:pPr>
      <w:r w:rsidRPr="00A73AA5">
        <w:rPr>
          <w:noProof/>
        </w:rPr>
        <w:drawing>
          <wp:inline distT="0" distB="0" distL="0" distR="0" wp14:anchorId="67027D08" wp14:editId="658396F0">
            <wp:extent cx="4620270" cy="6858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D0D9" w14:textId="77777777" w:rsidR="00A73AA5" w:rsidRDefault="00A73AA5" w:rsidP="00A73AA5">
      <w:pPr>
        <w:pStyle w:val="NormalWeb"/>
      </w:pP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>) Method</w:t>
      </w:r>
    </w:p>
    <w:p w14:paraId="0DBE27C2" w14:textId="0160C6A4" w:rsidR="00A73AA5" w:rsidRDefault="00A73AA5" w:rsidP="00A73AA5">
      <w:pPr>
        <w:jc w:val="center"/>
      </w:pPr>
      <w:r w:rsidRPr="00A73AA5">
        <w:rPr>
          <w:noProof/>
        </w:rPr>
        <w:lastRenderedPageBreak/>
        <w:drawing>
          <wp:inline distT="0" distB="0" distL="0" distR="0" wp14:anchorId="08B543C3" wp14:editId="04DBDAAD">
            <wp:extent cx="5943600" cy="1238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C784" w14:textId="77777777" w:rsidR="00A73AA5" w:rsidRDefault="00A73AA5" w:rsidP="00A73AA5">
      <w:pPr>
        <w:pStyle w:val="NormalWeb"/>
      </w:pPr>
      <w:r>
        <w:t>Set Login Button Click Listener</w:t>
      </w:r>
    </w:p>
    <w:p w14:paraId="7F96F5C6" w14:textId="77777777" w:rsidR="00A73AA5" w:rsidRDefault="00A73AA5" w:rsidP="00A73AA5">
      <w:pPr>
        <w:rPr>
          <w:ins w:id="1" w:author="Afeef" w:date="2025-01-22T10:28:00Z"/>
        </w:rPr>
      </w:pPr>
      <w:ins w:id="2" w:author="Afeef" w:date="2025-01-22T10:27:00Z">
        <w:r w:rsidRPr="00A73AA5">
          <w:rPr>
            <w:noProof/>
          </w:rPr>
          <w:drawing>
            <wp:inline distT="0" distB="0" distL="0" distR="0" wp14:anchorId="4F5BB2B2" wp14:editId="6AC9AAD1">
              <wp:extent cx="5943600" cy="2028825"/>
              <wp:effectExtent l="0" t="0" r="0" b="952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028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49E680" w14:textId="6DB2CE08" w:rsidR="00A73AA5" w:rsidRPr="004A2118" w:rsidRDefault="00A73AA5" w:rsidP="00A73AA5">
      <w:pPr>
        <w:rPr>
          <w:ins w:id="3" w:author="Afeef" w:date="2025-01-22T10:27:00Z"/>
        </w:rPr>
      </w:pPr>
      <w:ins w:id="4" w:author="Afeef" w:date="2025-01-22T10:27:00Z">
        <w:r w:rsidRPr="004A2118">
          <w:t>Set Register Button Click Listener</w:t>
        </w:r>
      </w:ins>
    </w:p>
    <w:p w14:paraId="12CB037E" w14:textId="6E5D3AF6" w:rsidR="00A73AA5" w:rsidRDefault="00A73AA5" w:rsidP="004A2118">
      <w:ins w:id="5" w:author="Afeef" w:date="2025-01-22T10:27:00Z">
        <w:r w:rsidRPr="00A73AA5">
          <w:rPr>
            <w:noProof/>
          </w:rPr>
          <w:drawing>
            <wp:inline distT="0" distB="0" distL="0" distR="0" wp14:anchorId="09ABD400" wp14:editId="1A6D5B62">
              <wp:extent cx="5943600" cy="2237105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237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2705C5F" w14:textId="6698091A" w:rsidR="00FD5B64" w:rsidRPr="00FD5B64" w:rsidRDefault="00FD5B64" w:rsidP="00FD5B64">
      <w:pPr>
        <w:jc w:val="center"/>
      </w:pPr>
      <w:r w:rsidRPr="00FD5B64">
        <w:rPr>
          <w:noProof/>
        </w:rPr>
        <w:lastRenderedPageBreak/>
        <w:drawing>
          <wp:inline distT="0" distB="0" distL="0" distR="0" wp14:anchorId="71A22AF2" wp14:editId="75567375">
            <wp:extent cx="2648320" cy="467742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3B2B" w14:textId="1C0DFB1C" w:rsidR="00FD5B64" w:rsidRPr="00D530B2" w:rsidRDefault="00FD5B64" w:rsidP="00D530B2">
      <w:pPr>
        <w:pStyle w:val="Heading1"/>
        <w:rPr>
          <w:b/>
          <w:bCs/>
          <w:color w:val="000000" w:themeColor="text1"/>
        </w:rPr>
      </w:pPr>
      <w:bookmarkStart w:id="6" w:name="_Toc188405499"/>
      <w:r w:rsidRPr="00D530B2">
        <w:rPr>
          <w:b/>
          <w:bCs/>
          <w:color w:val="000000" w:themeColor="text1"/>
        </w:rPr>
        <w:t>Sign Up Activity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1329"/>
        <w:gridCol w:w="3706"/>
      </w:tblGrid>
      <w:tr w:rsidR="00FD5B64" w:rsidRPr="00FD5B64" w14:paraId="62BBDE6E" w14:textId="77777777" w:rsidTr="00F174EF">
        <w:tc>
          <w:tcPr>
            <w:tcW w:w="5395" w:type="dxa"/>
            <w:gridSpan w:val="2"/>
            <w:shd w:val="clear" w:color="auto" w:fill="FFFF00"/>
          </w:tcPr>
          <w:p w14:paraId="24368428" w14:textId="7EAD5D43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XML</w:t>
            </w:r>
          </w:p>
        </w:tc>
        <w:tc>
          <w:tcPr>
            <w:tcW w:w="3955" w:type="dxa"/>
            <w:shd w:val="clear" w:color="auto" w:fill="FFFF00"/>
          </w:tcPr>
          <w:p w14:paraId="5A78AE19" w14:textId="52008FCB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JAVA</w:t>
            </w:r>
          </w:p>
        </w:tc>
      </w:tr>
      <w:tr w:rsidR="004A2118" w:rsidRPr="00FD5B64" w14:paraId="44B9802F" w14:textId="77777777" w:rsidTr="00F174EF">
        <w:trPr>
          <w:gridAfter w:val="2"/>
          <w:wAfter w:w="5395" w:type="dxa"/>
        </w:trPr>
        <w:tc>
          <w:tcPr>
            <w:tcW w:w="3955" w:type="dxa"/>
          </w:tcPr>
          <w:p w14:paraId="3CC77F3E" w14:textId="77777777" w:rsidR="004A2118" w:rsidRPr="00FD5B64" w:rsidRDefault="004A2118" w:rsidP="00FD5B64">
            <w:r w:rsidRPr="00FD5B64">
              <w:t xml:space="preserve">package </w:t>
            </w:r>
            <w:proofErr w:type="spellStart"/>
            <w:r w:rsidRPr="00FD5B64">
              <w:t>com.example.bookstoreproject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android.content.Intent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android.os.Bundle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android.view.View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android.widget.Button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android.widget.EditText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android.widget.Toast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androidx.appcompat.app.AppCompatActivity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public class </w:t>
            </w:r>
            <w:proofErr w:type="spellStart"/>
            <w:r w:rsidRPr="00FD5B64">
              <w:t>SignupActivity</w:t>
            </w:r>
            <w:proofErr w:type="spellEnd"/>
            <w:r w:rsidRPr="00FD5B64">
              <w:t xml:space="preserve"> extends </w:t>
            </w:r>
            <w:proofErr w:type="spellStart"/>
            <w:r w:rsidRPr="00FD5B64">
              <w:t>AppCompatActivity</w:t>
            </w:r>
            <w:proofErr w:type="spellEnd"/>
            <w:r w:rsidRPr="00FD5B64">
              <w:t xml:space="preserve"> {</w:t>
            </w:r>
            <w:r w:rsidRPr="00FD5B64">
              <w:br/>
            </w:r>
            <w:r w:rsidRPr="00FD5B64">
              <w:br/>
              <w:t xml:space="preserve">    private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username, password, </w:t>
            </w:r>
            <w:proofErr w:type="spellStart"/>
            <w:r w:rsidRPr="00FD5B64">
              <w:t>confirmPassword</w:t>
            </w:r>
            <w:proofErr w:type="spellEnd"/>
            <w:r w:rsidRPr="00FD5B64">
              <w:t>;</w:t>
            </w:r>
            <w:r w:rsidRPr="00FD5B64">
              <w:br/>
              <w:t xml:space="preserve">    private Button </w:t>
            </w:r>
            <w:proofErr w:type="spellStart"/>
            <w:r w:rsidRPr="00FD5B64">
              <w:t>signupButton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lastRenderedPageBreak/>
              <w:br/>
              <w:t xml:space="preserve">    @Override</w:t>
            </w:r>
            <w:r w:rsidRPr="00FD5B64">
              <w:br/>
              <w:t xml:space="preserve">    protected void </w:t>
            </w:r>
            <w:proofErr w:type="spellStart"/>
            <w:r w:rsidRPr="00FD5B64">
              <w:t>onCreate</w:t>
            </w:r>
            <w:proofErr w:type="spellEnd"/>
            <w:r w:rsidRPr="00FD5B64">
              <w:t xml:space="preserve">(Bundle </w:t>
            </w:r>
            <w:proofErr w:type="spellStart"/>
            <w:r w:rsidRPr="00FD5B64">
              <w:t>savedInstanceState</w:t>
            </w:r>
            <w:proofErr w:type="spellEnd"/>
            <w:r w:rsidRPr="00FD5B64">
              <w:t>) {</w:t>
            </w:r>
            <w:r w:rsidRPr="00FD5B64">
              <w:br/>
              <w:t xml:space="preserve">        </w:t>
            </w:r>
            <w:proofErr w:type="spellStart"/>
            <w:r w:rsidRPr="00FD5B64">
              <w:t>super.onCreate</w:t>
            </w:r>
            <w:proofErr w:type="spellEnd"/>
            <w:r w:rsidRPr="00FD5B64">
              <w:t>(</w:t>
            </w:r>
            <w:proofErr w:type="spellStart"/>
            <w:r w:rsidRPr="00FD5B64">
              <w:t>savedInstanceState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setContentView</w:t>
            </w:r>
            <w:proofErr w:type="spellEnd"/>
            <w:r w:rsidRPr="00FD5B64">
              <w:t>(</w:t>
            </w:r>
            <w:proofErr w:type="spellStart"/>
            <w:r w:rsidRPr="00FD5B64">
              <w:t>R.layout.activity_signup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username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R.id.username</w:t>
            </w:r>
            <w:proofErr w:type="spellEnd"/>
            <w:r w:rsidRPr="00FD5B64">
              <w:t>);</w:t>
            </w:r>
            <w:r w:rsidRPr="00FD5B64">
              <w:br/>
              <w:t xml:space="preserve">        password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R.id.password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confirmPassword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R.id.confirmPassword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signupButton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R.id.signupButton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</w:t>
            </w:r>
            <w:proofErr w:type="spellStart"/>
            <w:r w:rsidRPr="00FD5B64">
              <w:t>signupButton.setOnClickListener</w:t>
            </w:r>
            <w:proofErr w:type="spellEnd"/>
            <w:r w:rsidRPr="00FD5B64">
              <w:t xml:space="preserve">(new </w:t>
            </w:r>
            <w:proofErr w:type="spellStart"/>
            <w:r w:rsidRPr="00FD5B64">
              <w:t>View.OnClickListener</w:t>
            </w:r>
            <w:proofErr w:type="spellEnd"/>
            <w:r w:rsidRPr="00FD5B64">
              <w:t>() {</w:t>
            </w:r>
            <w:r w:rsidRPr="00FD5B64">
              <w:br/>
              <w:t xml:space="preserve">            @Override</w:t>
            </w:r>
            <w:r w:rsidRPr="00FD5B64">
              <w:br/>
              <w:t xml:space="preserve">            public void </w:t>
            </w:r>
            <w:proofErr w:type="spellStart"/>
            <w:r w:rsidRPr="00FD5B64">
              <w:t>onClick</w:t>
            </w:r>
            <w:proofErr w:type="spellEnd"/>
            <w:r w:rsidRPr="00FD5B64">
              <w:t>(View v) {</w:t>
            </w:r>
            <w:r w:rsidRPr="00FD5B64">
              <w:br/>
              <w:t xml:space="preserve">                String email = </w:t>
            </w:r>
            <w:proofErr w:type="spellStart"/>
            <w:r w:rsidRPr="00FD5B64">
              <w:t>username.getText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().trim();</w:t>
            </w:r>
            <w:r w:rsidRPr="00FD5B64">
              <w:br/>
              <w:t xml:space="preserve">                String pass = </w:t>
            </w:r>
            <w:proofErr w:type="spellStart"/>
            <w:r w:rsidRPr="00FD5B64">
              <w:t>password.getText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().trim();</w:t>
            </w:r>
            <w:r w:rsidRPr="00FD5B64">
              <w:br/>
              <w:t xml:space="preserve">                String </w:t>
            </w:r>
            <w:proofErr w:type="spellStart"/>
            <w:r w:rsidRPr="00FD5B64">
              <w:t>confirmPass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confirmPassword.getText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().trim();</w:t>
            </w:r>
            <w:r w:rsidRPr="00FD5B64">
              <w:br/>
            </w:r>
            <w:r w:rsidRPr="00FD5B64">
              <w:br/>
              <w:t xml:space="preserve">                if (</w:t>
            </w:r>
            <w:proofErr w:type="spellStart"/>
            <w:r w:rsidRPr="00FD5B64">
              <w:t>email.isEmpty</w:t>
            </w:r>
            <w:proofErr w:type="spellEnd"/>
            <w:r w:rsidRPr="00FD5B64">
              <w:t xml:space="preserve">() || </w:t>
            </w:r>
            <w:proofErr w:type="spellStart"/>
            <w:r w:rsidRPr="00FD5B64">
              <w:t>pass.isEmpty</w:t>
            </w:r>
            <w:proofErr w:type="spellEnd"/>
            <w:r w:rsidRPr="00FD5B64">
              <w:t xml:space="preserve">() || </w:t>
            </w:r>
            <w:proofErr w:type="spellStart"/>
            <w:r w:rsidRPr="00FD5B64">
              <w:t>confirmPass.isEmpty</w:t>
            </w:r>
            <w:proofErr w:type="spellEnd"/>
            <w:r w:rsidRPr="00FD5B64">
              <w:t>()) {</w:t>
            </w:r>
            <w:r w:rsidRPr="00FD5B64">
              <w:br/>
              <w:t xml:space="preserve">                    </w:t>
            </w:r>
            <w:proofErr w:type="spellStart"/>
            <w:r w:rsidRPr="00FD5B64">
              <w:t>Toast.makeText</w:t>
            </w:r>
            <w:proofErr w:type="spellEnd"/>
            <w:r w:rsidRPr="00FD5B64">
              <w:t>(</w:t>
            </w:r>
            <w:proofErr w:type="spellStart"/>
            <w:r w:rsidRPr="00FD5B64">
              <w:t>SignupActivity.this</w:t>
            </w:r>
            <w:proofErr w:type="spellEnd"/>
            <w:r w:rsidRPr="00FD5B64">
              <w:t xml:space="preserve">, "Please fill all fields", </w:t>
            </w:r>
            <w:proofErr w:type="spellStart"/>
            <w:r w:rsidRPr="00FD5B64">
              <w:t>Toast.LENGTH_SHORT</w:t>
            </w:r>
            <w:proofErr w:type="spellEnd"/>
            <w:r w:rsidRPr="00FD5B64">
              <w:t>).show();</w:t>
            </w:r>
            <w:r w:rsidRPr="00FD5B64">
              <w:br/>
              <w:t xml:space="preserve">                } else if (!</w:t>
            </w:r>
            <w:proofErr w:type="spellStart"/>
            <w:r w:rsidRPr="00FD5B64">
              <w:t>pass.equals</w:t>
            </w:r>
            <w:proofErr w:type="spellEnd"/>
            <w:r w:rsidRPr="00FD5B64">
              <w:t>(</w:t>
            </w:r>
            <w:proofErr w:type="spellStart"/>
            <w:r w:rsidRPr="00FD5B64">
              <w:t>confirmPass</w:t>
            </w:r>
            <w:proofErr w:type="spellEnd"/>
            <w:r w:rsidRPr="00FD5B64">
              <w:t>)) {</w:t>
            </w:r>
            <w:r w:rsidRPr="00FD5B64">
              <w:br/>
              <w:t xml:space="preserve">                    </w:t>
            </w:r>
            <w:proofErr w:type="spellStart"/>
            <w:r w:rsidRPr="00FD5B64">
              <w:t>Toast.makeText</w:t>
            </w:r>
            <w:proofErr w:type="spellEnd"/>
            <w:r w:rsidRPr="00FD5B64">
              <w:t>(</w:t>
            </w:r>
            <w:proofErr w:type="spellStart"/>
            <w:r w:rsidRPr="00FD5B64">
              <w:t>SignupActivity.this</w:t>
            </w:r>
            <w:proofErr w:type="spellEnd"/>
            <w:r w:rsidRPr="00FD5B64">
              <w:t xml:space="preserve">, "Passwords do not match", </w:t>
            </w:r>
            <w:proofErr w:type="spellStart"/>
            <w:r w:rsidRPr="00FD5B64">
              <w:t>Toast.LENGTH_SHORT</w:t>
            </w:r>
            <w:proofErr w:type="spellEnd"/>
            <w:r w:rsidRPr="00FD5B64">
              <w:t>).show();</w:t>
            </w:r>
            <w:r w:rsidRPr="00FD5B64">
              <w:br/>
              <w:t xml:space="preserve">                } else {</w:t>
            </w:r>
            <w:r w:rsidRPr="00FD5B64">
              <w:br/>
              <w:t xml:space="preserve">                    // Simulate a successful signup</w:t>
            </w:r>
            <w:r w:rsidRPr="00FD5B64">
              <w:br/>
              <w:t xml:space="preserve">                    </w:t>
            </w:r>
            <w:proofErr w:type="spellStart"/>
            <w:r w:rsidRPr="00FD5B64">
              <w:t>Toast.makeText</w:t>
            </w:r>
            <w:proofErr w:type="spellEnd"/>
            <w:r w:rsidRPr="00FD5B64">
              <w:t>(</w:t>
            </w:r>
            <w:proofErr w:type="spellStart"/>
            <w:r w:rsidRPr="00FD5B64">
              <w:t>SignupActivity.this</w:t>
            </w:r>
            <w:proofErr w:type="spellEnd"/>
            <w:r w:rsidRPr="00FD5B64">
              <w:t xml:space="preserve">, "Signup Successful", </w:t>
            </w:r>
            <w:proofErr w:type="spellStart"/>
            <w:r w:rsidRPr="00FD5B64">
              <w:t>Toast.LENGTH_SHORT</w:t>
            </w:r>
            <w:proofErr w:type="spellEnd"/>
            <w:r w:rsidRPr="00FD5B64">
              <w:t>).show();</w:t>
            </w:r>
            <w:r w:rsidRPr="00FD5B64">
              <w:br/>
              <w:t xml:space="preserve">                    Intent </w:t>
            </w:r>
            <w:proofErr w:type="spellStart"/>
            <w:r w:rsidRPr="00FD5B64">
              <w:t>intent</w:t>
            </w:r>
            <w:proofErr w:type="spellEnd"/>
            <w:r w:rsidRPr="00FD5B64">
              <w:t xml:space="preserve"> = new Intent(</w:t>
            </w:r>
            <w:proofErr w:type="spellStart"/>
            <w:r w:rsidRPr="00FD5B64">
              <w:t>SignupActivity.this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CategoriesActivity.class</w:t>
            </w:r>
            <w:proofErr w:type="spellEnd"/>
            <w:r w:rsidRPr="00FD5B64">
              <w:t>);</w:t>
            </w:r>
            <w:r w:rsidRPr="00FD5B64">
              <w:br/>
              <w:t xml:space="preserve">    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(intent);</w:t>
            </w:r>
            <w:r w:rsidRPr="00FD5B64">
              <w:br/>
              <w:t xml:space="preserve">                    finish();</w:t>
            </w:r>
            <w:r w:rsidRPr="00FD5B64">
              <w:br/>
              <w:t xml:space="preserve">                }</w:t>
            </w:r>
            <w:r w:rsidRPr="00FD5B64">
              <w:br/>
            </w:r>
            <w:r w:rsidRPr="00FD5B64">
              <w:lastRenderedPageBreak/>
              <w:t xml:space="preserve">            }</w:t>
            </w:r>
            <w:r w:rsidRPr="00FD5B64">
              <w:br/>
              <w:t xml:space="preserve">        });</w:t>
            </w:r>
            <w:r w:rsidRPr="00FD5B64">
              <w:br/>
              <w:t xml:space="preserve">    }</w:t>
            </w:r>
            <w:r w:rsidRPr="00FD5B64">
              <w:br/>
              <w:t>}</w:t>
            </w:r>
          </w:p>
          <w:p w14:paraId="2C11DF8A" w14:textId="77777777" w:rsidR="004A2118" w:rsidRPr="00FD5B64" w:rsidRDefault="004A2118" w:rsidP="00FD5B64"/>
        </w:tc>
      </w:tr>
    </w:tbl>
    <w:p w14:paraId="5F6714DF" w14:textId="7A31A47B" w:rsidR="00FD5B64" w:rsidRDefault="00F174EF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5CC64135" wp14:editId="7D6DD92E">
            <wp:extent cx="5943600" cy="67773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7FFCBE" w14:textId="50B41448" w:rsidR="00F174EF" w:rsidRPr="00FD5B64" w:rsidRDefault="00F174EF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70A752F7" wp14:editId="3A261B1D">
            <wp:extent cx="5943600" cy="6501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EE2" w14:textId="77777777" w:rsidR="00FD5B64" w:rsidRPr="00FD5B64" w:rsidRDefault="00FD5B64" w:rsidP="00FD5B64">
      <w:pPr>
        <w:jc w:val="center"/>
      </w:pPr>
    </w:p>
    <w:p w14:paraId="1562CB2A" w14:textId="2F447F95" w:rsidR="00FD5B64" w:rsidRPr="00D530B2" w:rsidRDefault="00FD5B64" w:rsidP="00D530B2">
      <w:pPr>
        <w:pStyle w:val="Heading1"/>
        <w:rPr>
          <w:b/>
          <w:bCs/>
          <w:color w:val="000000" w:themeColor="text1"/>
        </w:rPr>
      </w:pPr>
      <w:bookmarkStart w:id="7" w:name="_Toc188405500"/>
      <w:r w:rsidRPr="00D530B2">
        <w:rPr>
          <w:b/>
          <w:bCs/>
          <w:color w:val="000000" w:themeColor="text1"/>
        </w:rPr>
        <w:t>Categories Activity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3955"/>
      </w:tblGrid>
      <w:tr w:rsidR="00FD5B64" w:rsidRPr="00FD5B64" w14:paraId="0EF837BD" w14:textId="77777777" w:rsidTr="00F174EF">
        <w:tc>
          <w:tcPr>
            <w:tcW w:w="5395" w:type="dxa"/>
            <w:shd w:val="clear" w:color="auto" w:fill="FFFF00"/>
          </w:tcPr>
          <w:p w14:paraId="67E0A3D1" w14:textId="69EFBC1A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XML</w:t>
            </w:r>
          </w:p>
        </w:tc>
        <w:tc>
          <w:tcPr>
            <w:tcW w:w="3955" w:type="dxa"/>
            <w:shd w:val="clear" w:color="auto" w:fill="FFFF00"/>
          </w:tcPr>
          <w:p w14:paraId="2FF96DDB" w14:textId="4F0E68A2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JAVA</w:t>
            </w:r>
          </w:p>
        </w:tc>
      </w:tr>
      <w:tr w:rsidR="00FD5B64" w:rsidRPr="00FD5B64" w14:paraId="11274F54" w14:textId="77777777" w:rsidTr="00F174EF">
        <w:tc>
          <w:tcPr>
            <w:tcW w:w="5395" w:type="dxa"/>
          </w:tcPr>
          <w:p w14:paraId="00E5B784" w14:textId="77777777" w:rsidR="00FD5B64" w:rsidRPr="00FD5B64" w:rsidRDefault="00FD5B64" w:rsidP="00FD5B64">
            <w:r w:rsidRPr="00FD5B64">
              <w:t>&lt;?xml version="1.0" encoding="utf-8"?&gt;</w:t>
            </w:r>
            <w:r w:rsidRPr="00FD5B64">
              <w:br/>
              <w:t>&lt;</w:t>
            </w:r>
            <w:proofErr w:type="spellStart"/>
            <w:r w:rsidRPr="00FD5B64">
              <w:t>androidx.constraintlayout.widget.ConstraintLayout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xmlns:android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/res/android"</w:t>
            </w:r>
            <w:r w:rsidRPr="00FD5B64">
              <w:br/>
            </w:r>
            <w:r w:rsidRPr="00FD5B64">
              <w:lastRenderedPageBreak/>
              <w:t xml:space="preserve">    </w:t>
            </w:r>
            <w:proofErr w:type="spellStart"/>
            <w:r w:rsidRPr="00FD5B64">
              <w:t>xmlns:app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/res-auto"</w:t>
            </w:r>
            <w:r w:rsidRPr="00FD5B64">
              <w:br/>
              <w:t xml:space="preserve">    </w:t>
            </w:r>
            <w:proofErr w:type="spellStart"/>
            <w:r w:rsidRPr="00FD5B64">
              <w:t>xmlns:tools</w:t>
            </w:r>
            <w:proofErr w:type="spellEnd"/>
            <w:r w:rsidRPr="00FD5B64">
              <w:t>="http://schemas.android.com/tools"</w:t>
            </w:r>
            <w:r w:rsidRPr="00FD5B64">
              <w:br/>
              <w:t xml:space="preserve">    </w:t>
            </w:r>
            <w:proofErr w:type="spellStart"/>
            <w:r w:rsidRPr="00FD5B64">
              <w:t>android:id</w:t>
            </w:r>
            <w:proofErr w:type="spellEnd"/>
            <w:r w:rsidRPr="00FD5B64">
              <w:t>="@+id/main"</w:t>
            </w:r>
            <w:r w:rsidRPr="00FD5B64">
              <w:br/>
              <w:t xml:space="preserve">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tools:context</w:t>
            </w:r>
            <w:proofErr w:type="spellEnd"/>
            <w:r w:rsidRPr="00FD5B64">
              <w:t>=".</w:t>
            </w:r>
            <w:proofErr w:type="spellStart"/>
            <w:r w:rsidRPr="00FD5B64">
              <w:t>CategoriesActivity</w:t>
            </w:r>
            <w:proofErr w:type="spellEnd"/>
            <w:r w:rsidRPr="00FD5B64">
              <w:t>"&gt;</w:t>
            </w:r>
            <w:r w:rsidRPr="00FD5B64">
              <w:br/>
            </w:r>
            <w:r w:rsidRPr="00FD5B64">
              <w:br/>
              <w:t xml:space="preserve">    &lt;</w:t>
            </w:r>
            <w:proofErr w:type="spellStart"/>
            <w:r w:rsidRPr="00FD5B64">
              <w:t>ListView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listView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android:cacheColorHint</w:t>
            </w:r>
            <w:proofErr w:type="spellEnd"/>
            <w:r w:rsidRPr="00FD5B64">
              <w:t>="#FFFFFF"</w:t>
            </w:r>
            <w:r w:rsidRPr="00FD5B64">
              <w:br/>
              <w:t xml:space="preserve">        </w:t>
            </w:r>
            <w:proofErr w:type="spellStart"/>
            <w:r w:rsidRPr="00FD5B64">
              <w:t>app:layout_constraintBottom_toBottomOf</w:t>
            </w:r>
            <w:proofErr w:type="spellEnd"/>
            <w:r w:rsidRPr="00FD5B64">
              <w:t>="parent"</w:t>
            </w:r>
            <w:r w:rsidRPr="00FD5B64">
              <w:br/>
              <w:t xml:space="preserve">        </w:t>
            </w:r>
            <w:proofErr w:type="spellStart"/>
            <w:r w:rsidRPr="00FD5B64">
              <w:t>app:layout_constraintEnd_toEndOf</w:t>
            </w:r>
            <w:proofErr w:type="spellEnd"/>
            <w:r w:rsidRPr="00FD5B64">
              <w:t>="parent"</w:t>
            </w:r>
            <w:r w:rsidRPr="00FD5B64">
              <w:br/>
              <w:t xml:space="preserve">        </w:t>
            </w:r>
            <w:proofErr w:type="spellStart"/>
            <w:r w:rsidRPr="00FD5B64">
              <w:t>app:layout_constraintStart_toStartOf</w:t>
            </w:r>
            <w:proofErr w:type="spellEnd"/>
            <w:r w:rsidRPr="00FD5B64">
              <w:t>="parent" /&gt;</w:t>
            </w:r>
            <w:r w:rsidRPr="00FD5B64">
              <w:br/>
            </w:r>
            <w:r w:rsidRPr="00FD5B64">
              <w:br/>
              <w:t>&lt;/</w:t>
            </w:r>
            <w:proofErr w:type="spellStart"/>
            <w:r w:rsidRPr="00FD5B64">
              <w:t>androidx.constraintlayout.widget.ConstraintLayout</w:t>
            </w:r>
            <w:proofErr w:type="spellEnd"/>
            <w:r w:rsidRPr="00FD5B64">
              <w:t>&gt;</w:t>
            </w:r>
          </w:p>
          <w:p w14:paraId="637F0495" w14:textId="77777777" w:rsidR="00FD5B64" w:rsidRPr="00FD5B64" w:rsidRDefault="00FD5B64" w:rsidP="00FD5B64"/>
        </w:tc>
        <w:tc>
          <w:tcPr>
            <w:tcW w:w="3955" w:type="dxa"/>
          </w:tcPr>
          <w:p w14:paraId="6AA83482" w14:textId="77777777" w:rsidR="00FD5B64" w:rsidRPr="00FD5B64" w:rsidRDefault="00FD5B64" w:rsidP="00FD5B64">
            <w:r w:rsidRPr="00FD5B64">
              <w:lastRenderedPageBreak/>
              <w:t xml:space="preserve">package </w:t>
            </w:r>
            <w:proofErr w:type="spellStart"/>
            <w:r w:rsidRPr="00FD5B64">
              <w:t>com.example.bookstoreproject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android.content.Intent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android.os.Bundle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lastRenderedPageBreak/>
              <w:t xml:space="preserve">import </w:t>
            </w:r>
            <w:proofErr w:type="spellStart"/>
            <w:r w:rsidRPr="00FD5B64">
              <w:t>android.view.View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android.widget.AdapterView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android.widget.ArrayAdapter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android.widget.ListView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androidx.appcompat.app.AppCompatActivity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java.util.ArrayList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java.util.List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public class </w:t>
            </w:r>
            <w:proofErr w:type="spellStart"/>
            <w:r w:rsidRPr="00FD5B64">
              <w:t>CategoriesActivity</w:t>
            </w:r>
            <w:proofErr w:type="spellEnd"/>
            <w:r w:rsidRPr="00FD5B64">
              <w:t xml:space="preserve"> extends </w:t>
            </w:r>
            <w:proofErr w:type="spellStart"/>
            <w:r w:rsidRPr="00FD5B64">
              <w:t>AppCompatActivity</w:t>
            </w:r>
            <w:proofErr w:type="spellEnd"/>
            <w:r w:rsidRPr="00FD5B64">
              <w:t xml:space="preserve"> {</w:t>
            </w:r>
            <w:r w:rsidRPr="00FD5B64">
              <w:br/>
            </w:r>
            <w:r w:rsidRPr="00FD5B64">
              <w:br/>
              <w:t xml:space="preserve">    @Override</w:t>
            </w:r>
            <w:r w:rsidRPr="00FD5B64">
              <w:br/>
              <w:t xml:space="preserve">    protected void </w:t>
            </w:r>
            <w:proofErr w:type="spellStart"/>
            <w:r w:rsidRPr="00FD5B64">
              <w:t>onCreate</w:t>
            </w:r>
            <w:proofErr w:type="spellEnd"/>
            <w:r w:rsidRPr="00FD5B64">
              <w:t xml:space="preserve">(Bundle </w:t>
            </w:r>
            <w:proofErr w:type="spellStart"/>
            <w:r w:rsidRPr="00FD5B64">
              <w:t>savedInstanceState</w:t>
            </w:r>
            <w:proofErr w:type="spellEnd"/>
            <w:r w:rsidRPr="00FD5B64">
              <w:t>) {</w:t>
            </w:r>
            <w:r w:rsidRPr="00FD5B64">
              <w:br/>
              <w:t xml:space="preserve">        </w:t>
            </w:r>
            <w:proofErr w:type="spellStart"/>
            <w:r w:rsidRPr="00FD5B64">
              <w:t>super.onCreate</w:t>
            </w:r>
            <w:proofErr w:type="spellEnd"/>
            <w:r w:rsidRPr="00FD5B64">
              <w:t>(</w:t>
            </w:r>
            <w:proofErr w:type="spellStart"/>
            <w:r w:rsidRPr="00FD5B64">
              <w:t>savedInstanceState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setContentView</w:t>
            </w:r>
            <w:proofErr w:type="spellEnd"/>
            <w:r w:rsidRPr="00FD5B64">
              <w:t>(</w:t>
            </w:r>
            <w:proofErr w:type="spellStart"/>
            <w:r w:rsidRPr="00FD5B64">
              <w:t>R.layout.activity_categories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List of categories</w:t>
            </w:r>
            <w:r w:rsidRPr="00FD5B64">
              <w:br/>
              <w:t xml:space="preserve">        List&lt;String&gt; list = new </w:t>
            </w:r>
            <w:proofErr w:type="spellStart"/>
            <w:r w:rsidRPr="00FD5B64">
              <w:t>ArrayList</w:t>
            </w:r>
            <w:proofErr w:type="spellEnd"/>
            <w:r w:rsidRPr="00FD5B64">
              <w:t>&lt;&gt;();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("Islamic");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("History");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("Fantasy");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("Travel");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("Horror");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("Thriller");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("Health &amp; Fitness");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("Romance");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("Mystery");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("Children's Books");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("Cooking");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("Technology");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("Sports");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("Fiction");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("Non-Fiction");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("Politics");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("Music");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("Spirituality");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("Drama");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("Humor");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("Crime");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("Economics");</w:t>
            </w:r>
            <w:r w:rsidRPr="00FD5B64">
              <w:br/>
              <w:t xml:space="preserve">        </w:t>
            </w:r>
            <w:proofErr w:type="spellStart"/>
            <w:r w:rsidRPr="00FD5B64">
              <w:t>list.add</w:t>
            </w:r>
            <w:proofErr w:type="spellEnd"/>
            <w:r w:rsidRPr="00FD5B64">
              <w:t>("Animals &amp; Nature");</w:t>
            </w:r>
            <w:r w:rsidRPr="00FD5B64">
              <w:br/>
            </w:r>
            <w:r w:rsidRPr="00FD5B64">
              <w:lastRenderedPageBreak/>
              <w:br/>
              <w:t xml:space="preserve">        // Get the </w:t>
            </w:r>
            <w:proofErr w:type="spellStart"/>
            <w:r w:rsidRPr="00FD5B64">
              <w:t>ListView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ListView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listView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R.id.listView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Create an </w:t>
            </w:r>
            <w:proofErr w:type="spellStart"/>
            <w:r w:rsidRPr="00FD5B64">
              <w:t>ArrayAdapter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ArrayAdapter</w:t>
            </w:r>
            <w:proofErr w:type="spellEnd"/>
            <w:r w:rsidRPr="00FD5B64">
              <w:t xml:space="preserve">&lt;String&gt; </w:t>
            </w:r>
            <w:proofErr w:type="spellStart"/>
            <w:r w:rsidRPr="00FD5B64">
              <w:t>arrayAdapter</w:t>
            </w:r>
            <w:proofErr w:type="spellEnd"/>
            <w:r w:rsidRPr="00FD5B64">
              <w:t xml:space="preserve"> = new </w:t>
            </w:r>
            <w:proofErr w:type="spellStart"/>
            <w:r w:rsidRPr="00FD5B64">
              <w:t>ArrayAdapter</w:t>
            </w:r>
            <w:proofErr w:type="spellEnd"/>
            <w:r w:rsidRPr="00FD5B64">
              <w:t>&lt;&gt;(</w:t>
            </w:r>
            <w:r w:rsidRPr="00FD5B64">
              <w:br/>
              <w:t xml:space="preserve">                </w:t>
            </w:r>
            <w:proofErr w:type="spellStart"/>
            <w:r w:rsidRPr="00FD5B64">
              <w:t>getApplicationContext</w:t>
            </w:r>
            <w:proofErr w:type="spellEnd"/>
            <w:r w:rsidRPr="00FD5B64">
              <w:t>(),</w:t>
            </w:r>
            <w:r w:rsidRPr="00FD5B64">
              <w:br/>
              <w:t xml:space="preserve">                android.R.layout.simple_list_item_1,</w:t>
            </w:r>
            <w:r w:rsidRPr="00FD5B64">
              <w:br/>
              <w:t xml:space="preserve">                list</w:t>
            </w:r>
            <w:r w:rsidRPr="00FD5B64">
              <w:br/>
              <w:t xml:space="preserve">        );</w:t>
            </w:r>
            <w:r w:rsidRPr="00FD5B64">
              <w:br/>
            </w:r>
            <w:r w:rsidRPr="00FD5B64">
              <w:br/>
              <w:t xml:space="preserve">        // Set the adapter to the </w:t>
            </w:r>
            <w:proofErr w:type="spellStart"/>
            <w:r w:rsidRPr="00FD5B64">
              <w:t>ListView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listView.setAdapter</w:t>
            </w:r>
            <w:proofErr w:type="spellEnd"/>
            <w:r w:rsidRPr="00FD5B64">
              <w:t>(</w:t>
            </w:r>
            <w:proofErr w:type="spellStart"/>
            <w:r w:rsidRPr="00FD5B64">
              <w:t>arrayAdapter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Set an item click listener for the </w:t>
            </w:r>
            <w:proofErr w:type="spellStart"/>
            <w:r w:rsidRPr="00FD5B64">
              <w:t>ListView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listView.setOnItemClickListener</w:t>
            </w:r>
            <w:proofErr w:type="spellEnd"/>
            <w:r w:rsidRPr="00FD5B64">
              <w:t xml:space="preserve">(new </w:t>
            </w:r>
            <w:proofErr w:type="spellStart"/>
            <w:r w:rsidRPr="00FD5B64">
              <w:t>AdapterView.OnItemClickListener</w:t>
            </w:r>
            <w:proofErr w:type="spellEnd"/>
            <w:r w:rsidRPr="00FD5B64">
              <w:t>() {</w:t>
            </w:r>
            <w:r w:rsidRPr="00FD5B64">
              <w:br/>
              <w:t xml:space="preserve">            @Override</w:t>
            </w:r>
            <w:r w:rsidRPr="00FD5B64">
              <w:br/>
              <w:t xml:space="preserve">            public void </w:t>
            </w:r>
            <w:proofErr w:type="spellStart"/>
            <w:r w:rsidRPr="00FD5B64">
              <w:t>onItemClick</w:t>
            </w:r>
            <w:proofErr w:type="spellEnd"/>
            <w:r w:rsidRPr="00FD5B64">
              <w:t>(</w:t>
            </w:r>
            <w:proofErr w:type="spellStart"/>
            <w:r w:rsidRPr="00FD5B64">
              <w:t>AdapterView</w:t>
            </w:r>
            <w:proofErr w:type="spellEnd"/>
            <w:r w:rsidRPr="00FD5B64">
              <w:t xml:space="preserve">&lt;?&gt; parent, View </w:t>
            </w:r>
            <w:proofErr w:type="spellStart"/>
            <w:r w:rsidRPr="00FD5B64">
              <w:t>view</w:t>
            </w:r>
            <w:proofErr w:type="spellEnd"/>
            <w:r w:rsidRPr="00FD5B64">
              <w:t>, int position, long id) {</w:t>
            </w:r>
            <w:r w:rsidRPr="00FD5B64">
              <w:br/>
              <w:t xml:space="preserve">                if (position == 0) {</w:t>
            </w:r>
            <w:r w:rsidRPr="00FD5B64">
              <w:br/>
              <w:t xml:space="preserve">                    // Clicked Islamic</w:t>
            </w:r>
            <w:r w:rsidRPr="00FD5B64">
              <w:br/>
              <w:t xml:space="preserve">    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(new Intent(</w:t>
            </w:r>
            <w:proofErr w:type="spellStart"/>
            <w:r w:rsidRPr="00FD5B64">
              <w:t>CategoriesActivity.this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Islamic.class</w:t>
            </w:r>
            <w:proofErr w:type="spellEnd"/>
            <w:r w:rsidRPr="00FD5B64">
              <w:t>));</w:t>
            </w:r>
            <w:r w:rsidRPr="00FD5B64">
              <w:br/>
              <w:t xml:space="preserve">                } else if (position == 1) {</w:t>
            </w:r>
            <w:r w:rsidRPr="00FD5B64">
              <w:br/>
              <w:t xml:space="preserve">                    // Clicked History</w:t>
            </w:r>
            <w:r w:rsidRPr="00FD5B64">
              <w:br/>
              <w:t xml:space="preserve">    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(new Intent(</w:t>
            </w:r>
            <w:proofErr w:type="spellStart"/>
            <w:r w:rsidRPr="00FD5B64">
              <w:t>CategoriesActivity.this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History.class</w:t>
            </w:r>
            <w:proofErr w:type="spellEnd"/>
            <w:r w:rsidRPr="00FD5B64">
              <w:t>));</w:t>
            </w:r>
            <w:r w:rsidRPr="00FD5B64">
              <w:br/>
              <w:t xml:space="preserve">                }</w:t>
            </w:r>
            <w:r w:rsidRPr="00FD5B64">
              <w:br/>
              <w:t xml:space="preserve">                else if (position == 2) {</w:t>
            </w:r>
            <w:r w:rsidRPr="00FD5B64">
              <w:br/>
              <w:t xml:space="preserve">                    // Clicked Fantasy</w:t>
            </w:r>
            <w:r w:rsidRPr="00FD5B64">
              <w:br/>
              <w:t xml:space="preserve">    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(new Intent(</w:t>
            </w:r>
            <w:proofErr w:type="spellStart"/>
            <w:r w:rsidRPr="00FD5B64">
              <w:t>CategoriesActivity.this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Fantasy.class</w:t>
            </w:r>
            <w:proofErr w:type="spellEnd"/>
            <w:r w:rsidRPr="00FD5B64">
              <w:t>));</w:t>
            </w:r>
            <w:r w:rsidRPr="00FD5B64">
              <w:br/>
              <w:t xml:space="preserve">                }</w:t>
            </w:r>
            <w:r w:rsidRPr="00FD5B64">
              <w:br/>
              <w:t xml:space="preserve">            }</w:t>
            </w:r>
            <w:r w:rsidRPr="00FD5B64">
              <w:br/>
              <w:t xml:space="preserve">        });</w:t>
            </w:r>
            <w:r w:rsidRPr="00FD5B64">
              <w:br/>
              <w:t xml:space="preserve">    }</w:t>
            </w:r>
            <w:r w:rsidRPr="00FD5B64">
              <w:br/>
              <w:t>}</w:t>
            </w:r>
          </w:p>
          <w:p w14:paraId="1ADFA771" w14:textId="77777777" w:rsidR="00FD5B64" w:rsidRPr="00FD5B64" w:rsidRDefault="00FD5B64" w:rsidP="00FD5B64"/>
        </w:tc>
      </w:tr>
    </w:tbl>
    <w:p w14:paraId="7FEFCD80" w14:textId="273824A8" w:rsidR="00FD5B64" w:rsidRDefault="00F174EF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4218BF32" wp14:editId="4D3C8E9E">
            <wp:extent cx="5943600" cy="3248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FE31208" w14:textId="780138D8" w:rsidR="00D530B2" w:rsidRDefault="00D530B2" w:rsidP="00F174EF">
      <w:pPr>
        <w:jc w:val="center"/>
      </w:pPr>
      <w:r>
        <w:rPr>
          <w:noProof/>
        </w:rPr>
        <w:lastRenderedPageBreak/>
        <w:drawing>
          <wp:inline distT="0" distB="0" distL="0" distR="0" wp14:anchorId="4D2045CC" wp14:editId="562C2E83">
            <wp:extent cx="4852035" cy="82296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79DE" w14:textId="77777777" w:rsidR="00D530B2" w:rsidRDefault="00D530B2" w:rsidP="00F174EF">
      <w:pPr>
        <w:jc w:val="center"/>
      </w:pPr>
    </w:p>
    <w:p w14:paraId="3BB2C178" w14:textId="364677C0" w:rsidR="00FD5B64" w:rsidRPr="00FD5B64" w:rsidRDefault="00FD5B64" w:rsidP="00FD5B64">
      <w:pPr>
        <w:jc w:val="center"/>
      </w:pPr>
      <w:r w:rsidRPr="00FD5B64">
        <w:rPr>
          <w:noProof/>
        </w:rPr>
        <w:drawing>
          <wp:inline distT="0" distB="0" distL="0" distR="0" wp14:anchorId="52CB8D8B" wp14:editId="25906CCC">
            <wp:extent cx="2667000" cy="4560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288"/>
                    <a:stretch/>
                  </pic:blipFill>
                  <pic:spPr bwMode="auto">
                    <a:xfrm>
                      <a:off x="0" y="0"/>
                      <a:ext cx="2667372" cy="456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5B64">
        <w:rPr>
          <w:noProof/>
        </w:rPr>
        <w:drawing>
          <wp:inline distT="0" distB="0" distL="0" distR="0" wp14:anchorId="486CDE69" wp14:editId="139D3DEF">
            <wp:extent cx="2667372" cy="4553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829B" w14:textId="7641A8F6" w:rsidR="00FD5B64" w:rsidRPr="00D530B2" w:rsidRDefault="00FD5B64" w:rsidP="00D530B2">
      <w:pPr>
        <w:pStyle w:val="Heading1"/>
        <w:rPr>
          <w:b/>
          <w:bCs/>
          <w:color w:val="000000" w:themeColor="text1"/>
        </w:rPr>
      </w:pPr>
      <w:bookmarkStart w:id="8" w:name="_Toc188405501"/>
      <w:r w:rsidRPr="00D530B2">
        <w:rPr>
          <w:b/>
          <w:bCs/>
          <w:color w:val="000000" w:themeColor="text1"/>
        </w:rPr>
        <w:t>Islamic Activity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0"/>
        <w:gridCol w:w="4980"/>
      </w:tblGrid>
      <w:tr w:rsidR="00FD5B64" w:rsidRPr="00FD5B64" w14:paraId="7F3B7608" w14:textId="77777777" w:rsidTr="00D530B2">
        <w:tc>
          <w:tcPr>
            <w:tcW w:w="4370" w:type="dxa"/>
            <w:shd w:val="clear" w:color="auto" w:fill="FFFF00"/>
          </w:tcPr>
          <w:p w14:paraId="0C5B8A40" w14:textId="2D4C6743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XML</w:t>
            </w:r>
          </w:p>
        </w:tc>
        <w:tc>
          <w:tcPr>
            <w:tcW w:w="4980" w:type="dxa"/>
            <w:shd w:val="clear" w:color="auto" w:fill="FFFF00"/>
          </w:tcPr>
          <w:p w14:paraId="2ED367A2" w14:textId="61260475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JAVA</w:t>
            </w:r>
          </w:p>
        </w:tc>
      </w:tr>
      <w:tr w:rsidR="00FD5B64" w:rsidRPr="00FD5B64" w14:paraId="0D389355" w14:textId="77777777" w:rsidTr="00D530B2">
        <w:tc>
          <w:tcPr>
            <w:tcW w:w="4370" w:type="dxa"/>
          </w:tcPr>
          <w:p w14:paraId="3F5E4B3E" w14:textId="77777777" w:rsidR="00FD5B64" w:rsidRPr="00FD5B64" w:rsidRDefault="00FD5B64" w:rsidP="00FD5B64">
            <w:r w:rsidRPr="00FD5B64">
              <w:t>&lt;?xml version="1.0" encoding="utf-8"?&gt;</w:t>
            </w:r>
            <w:r w:rsidRPr="00FD5B64">
              <w:br/>
              <w:t>&lt;</w:t>
            </w:r>
            <w:proofErr w:type="spellStart"/>
            <w:r w:rsidRPr="00FD5B64">
              <w:t>ScrollView</w:t>
            </w:r>
            <w:proofErr w:type="spellEnd"/>
            <w:r w:rsidRPr="00FD5B64">
              <w:br/>
              <w:t xml:space="preserve">    </w:t>
            </w:r>
            <w:proofErr w:type="spellStart"/>
            <w:r w:rsidRPr="00FD5B64">
              <w:t>xmlns:android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/res/android"</w:t>
            </w:r>
            <w:r w:rsidRPr="00FD5B64">
              <w:br/>
              <w:t xml:space="preserve">    </w:t>
            </w:r>
            <w:proofErr w:type="spellStart"/>
            <w:r w:rsidRPr="00FD5B64">
              <w:t>xmlns:app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/res-auto"</w:t>
            </w:r>
            <w:r w:rsidRPr="00FD5B64">
              <w:br/>
              <w:t xml:space="preserve">    </w:t>
            </w:r>
            <w:proofErr w:type="spellStart"/>
            <w:r w:rsidRPr="00FD5B64">
              <w:t>xmlns:tools</w:t>
            </w:r>
            <w:proofErr w:type="spellEnd"/>
            <w:r w:rsidRPr="00FD5B64">
              <w:t>="http://schemas.android.com/tools"</w:t>
            </w:r>
            <w:r w:rsidRPr="00FD5B64">
              <w:br/>
              <w:t xml:space="preserve">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android:fillViewport</w:t>
            </w:r>
            <w:proofErr w:type="spellEnd"/>
            <w:r w:rsidRPr="00FD5B64">
              <w:t>="true"</w:t>
            </w:r>
            <w:r w:rsidRPr="00FD5B64">
              <w:br/>
              <w:t xml:space="preserve">    </w:t>
            </w:r>
            <w:proofErr w:type="spellStart"/>
            <w:r w:rsidRPr="00FD5B64">
              <w:t>tools:context</w:t>
            </w:r>
            <w:proofErr w:type="spellEnd"/>
            <w:r w:rsidRPr="00FD5B64">
              <w:t>=".Islamic"&gt;</w:t>
            </w:r>
            <w:r w:rsidRPr="00FD5B64">
              <w:br/>
            </w:r>
            <w:r w:rsidRPr="00FD5B64">
              <w:br/>
            </w:r>
            <w:r w:rsidRPr="00FD5B64">
              <w:lastRenderedPageBreak/>
              <w:t xml:space="preserve">    &lt;</w:t>
            </w:r>
            <w:proofErr w:type="spellStart"/>
            <w:r w:rsidRPr="00FD5B64">
              <w:t>LinearLayout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="@+id/main"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android:orientation</w:t>
            </w:r>
            <w:proofErr w:type="spellEnd"/>
            <w:r w:rsidRPr="00FD5B64">
              <w:t>="vertical"&gt;</w:t>
            </w:r>
            <w:r w:rsidRPr="00FD5B64">
              <w:br/>
            </w:r>
            <w:r w:rsidRPr="00FD5B64">
              <w:br/>
              <w:t xml:space="preserve">        &lt;!-- Title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detailName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="14dp"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="Islamic Books"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="24sp"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&lt;!--Basic Code Structure Start Hare--&gt;</w:t>
            </w:r>
            <w:r w:rsidRPr="00FD5B64">
              <w:br/>
              <w:t xml:space="preserve">        &lt;!-- First Book Card --&gt;</w:t>
            </w:r>
            <w:r w:rsidRPr="00FD5B64">
              <w:br/>
              <w:t xml:space="preserve">        &lt;</w:t>
            </w:r>
            <w:proofErr w:type="spellStart"/>
            <w:r w:rsidRPr="00FD5B64">
              <w:t>androidx.cardview.widget.CardView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cardImage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="380dp"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="200dp"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app:cardCornerRadius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app:cardElevation</w:t>
            </w:r>
            <w:proofErr w:type="spellEnd"/>
            <w:r w:rsidRPr="00FD5B64">
              <w:t>="8dp"&gt;</w:t>
            </w:r>
            <w:r w:rsidRPr="00FD5B64">
              <w:br/>
            </w:r>
            <w:r w:rsidRPr="00FD5B64">
              <w:br/>
              <w:t xml:space="preserve">            &lt;</w:t>
            </w:r>
            <w:proofErr w:type="spellStart"/>
            <w:r w:rsidRPr="00FD5B64">
              <w:t>ImageView</w:t>
            </w:r>
            <w:proofErr w:type="spellEnd"/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detailImage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android:src</w:t>
            </w:r>
            <w:proofErr w:type="spellEnd"/>
            <w:r w:rsidRPr="00FD5B64">
              <w:t>= "@drawable/</w:t>
            </w:r>
            <w:proofErr w:type="spellStart"/>
            <w:r w:rsidRPr="00FD5B64">
              <w:t>tareek_e_islam_akbar_shah_urdu_hasanat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android:scaleType</w:t>
            </w:r>
            <w:proofErr w:type="spellEnd"/>
            <w:r w:rsidRPr="00FD5B64">
              <w:t>="</w:t>
            </w:r>
            <w:proofErr w:type="spellStart"/>
            <w:r w:rsidRPr="00FD5B64">
              <w:t>fitCenter</w:t>
            </w:r>
            <w:proofErr w:type="spellEnd"/>
            <w:r w:rsidRPr="00FD5B64">
              <w:t>" /&gt;</w:t>
            </w:r>
            <w:r w:rsidRPr="00FD5B64">
              <w:br/>
            </w:r>
            <w:r w:rsidRPr="00FD5B64">
              <w:br/>
              <w:t xml:space="preserve">        &lt;/</w:t>
            </w:r>
            <w:proofErr w:type="spellStart"/>
            <w:r w:rsidRPr="00FD5B64">
              <w:t>androidx.cardview.widget.CardView</w:t>
            </w:r>
            <w:proofErr w:type="spellEnd"/>
            <w:r w:rsidRPr="00FD5B64">
              <w:t>&gt;</w:t>
            </w:r>
            <w:r w:rsidRPr="00FD5B64">
              <w:br/>
            </w:r>
            <w:r w:rsidRPr="00FD5B64">
              <w:br/>
              <w:t xml:space="preserve">        &lt;!-- Book Details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detailBreadcrumb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 xml:space="preserve">="Home / Categories / </w:t>
            </w:r>
            <w:r w:rsidRPr="00FD5B64">
              <w:lastRenderedPageBreak/>
              <w:t>Islamic Books"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="#454746"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="Title"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detailDescription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Tareek</w:t>
            </w:r>
            <w:proofErr w:type="spellEnd"/>
            <w:r w:rsidRPr="00FD5B64">
              <w:t xml:space="preserve">-E-Islam Akbar Shah Urdu </w:t>
            </w:r>
            <w:proofErr w:type="spellStart"/>
            <w:r w:rsidRPr="00FD5B64">
              <w:t>Hasanat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priceTitle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="Price"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detailPrice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="Rs.2,999 Only"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="#FF061F"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</w:t>
            </w:r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descriptionTitle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="Description"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detailBookDescription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Tareekhe</w:t>
            </w:r>
            <w:proofErr w:type="spellEnd"/>
            <w:r w:rsidRPr="00FD5B64">
              <w:t xml:space="preserve"> Islam </w:t>
            </w:r>
            <w:proofErr w:type="spellStart"/>
            <w:r w:rsidRPr="00FD5B64">
              <w:t>Jild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Awwal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Wa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Daum</w:t>
            </w:r>
            <w:proofErr w:type="spellEnd"/>
            <w:r w:rsidRPr="00FD5B64">
              <w:t xml:space="preserve"> (</w:t>
            </w:r>
            <w:proofErr w:type="spellStart"/>
            <w:r w:rsidRPr="00FD5B64">
              <w:t>Murakh</w:t>
            </w:r>
            <w:proofErr w:type="spellEnd"/>
            <w:r w:rsidRPr="00FD5B64">
              <w:t xml:space="preserve"> Islam Akbar Shah Khan Najeeb </w:t>
            </w:r>
            <w:proofErr w:type="spellStart"/>
            <w:r w:rsidRPr="00FD5B64">
              <w:t>Aabadi</w:t>
            </w:r>
            <w:proofErr w:type="spellEnd"/>
            <w:r w:rsidRPr="00FD5B64">
              <w:t xml:space="preserve">) Al </w:t>
            </w:r>
            <w:proofErr w:type="spellStart"/>
            <w:r w:rsidRPr="00FD5B64">
              <w:t>Hasanat</w:t>
            </w:r>
            <w:proofErr w:type="spellEnd"/>
            <w:r w:rsidRPr="00FD5B64">
              <w:t xml:space="preserve"> Urdu"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languageTitle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="Language"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detailLanguage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="Urdu"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lastRenderedPageBreak/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publisherTitle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="Publisher"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detailPublisher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 xml:space="preserve">="Al </w:t>
            </w:r>
            <w:proofErr w:type="spellStart"/>
            <w:r w:rsidRPr="00FD5B64">
              <w:t>Hasanat</w:t>
            </w:r>
            <w:proofErr w:type="spellEnd"/>
            <w:r w:rsidRPr="00FD5B64">
              <w:t xml:space="preserve"> Books Pvt. Ltd."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pagesTitle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="Pages"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detailPages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="992"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&lt;!-- Buttons --&gt;</w:t>
            </w:r>
            <w:r w:rsidRPr="00FD5B64">
              <w:br/>
              <w:t xml:space="preserve">        &lt;</w:t>
            </w:r>
            <w:proofErr w:type="spellStart"/>
            <w:r w:rsidRPr="00FD5B64">
              <w:t>LinearLayout</w:t>
            </w:r>
            <w:proofErr w:type="spellEnd"/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android:orientation</w:t>
            </w:r>
            <w:proofErr w:type="spellEnd"/>
            <w:r w:rsidRPr="00FD5B64">
              <w:t>="horizontal"</w:t>
            </w:r>
            <w:r w:rsidRPr="00FD5B64">
              <w:br/>
              <w:t xml:space="preserve">            </w:t>
            </w:r>
            <w:proofErr w:type="spellStart"/>
            <w:r w:rsidRPr="00FD5B64">
              <w:t>android:gravity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="20dp"&gt;</w:t>
            </w:r>
            <w:r w:rsidRPr="00FD5B64">
              <w:br/>
            </w:r>
            <w:r w:rsidRPr="00FD5B64">
              <w:br/>
              <w:t xml:space="preserve">            &lt;Button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addToCartButton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="60dp"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android:layout_weight</w:t>
            </w:r>
            <w:proofErr w:type="spellEnd"/>
            <w:r w:rsidRPr="00FD5B64">
              <w:t>="1"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android:layout_marginEnd</w:t>
            </w:r>
            <w:proofErr w:type="spellEnd"/>
            <w:r w:rsidRPr="00FD5B64">
              <w:t>="10dp"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="Add To Cart"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="@color/white"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android:backgroundTint</w:t>
            </w:r>
            <w:proofErr w:type="spellEnd"/>
            <w:r w:rsidRPr="00FD5B64">
              <w:t>="#673AB7" /&gt;</w:t>
            </w:r>
            <w:r w:rsidRPr="00FD5B64">
              <w:br/>
            </w:r>
            <w:r w:rsidRPr="00FD5B64">
              <w:br/>
              <w:t xml:space="preserve">            &lt;Button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checkoutButton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="60dp"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android:layout_weight</w:t>
            </w:r>
            <w:proofErr w:type="spellEnd"/>
            <w:r w:rsidRPr="00FD5B64">
              <w:t>="1"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="Checkout"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="@color/white"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android:backgroundTint</w:t>
            </w:r>
            <w:proofErr w:type="spellEnd"/>
            <w:r w:rsidRPr="00FD5B64">
              <w:t>="#673AB7" /&gt;</w:t>
            </w:r>
            <w:r w:rsidRPr="00FD5B64">
              <w:br/>
              <w:t xml:space="preserve">        &lt;/</w:t>
            </w:r>
            <w:proofErr w:type="spellStart"/>
            <w:r w:rsidRPr="00FD5B64">
              <w:t>LinearLayout</w:t>
            </w:r>
            <w:proofErr w:type="spellEnd"/>
            <w:r w:rsidRPr="00FD5B64">
              <w:t>&gt;</w:t>
            </w:r>
            <w:r w:rsidRPr="00FD5B64">
              <w:br/>
            </w:r>
            <w:r w:rsidRPr="00FD5B64">
              <w:br/>
              <w:t xml:space="preserve">        &lt;!--Basic Code Structure Start Hare--&gt;</w:t>
            </w:r>
            <w:r w:rsidRPr="00FD5B64">
              <w:br/>
              <w:t xml:space="preserve">        &lt;!-- First Book Card --&gt;</w:t>
            </w:r>
            <w:r w:rsidRPr="00FD5B64">
              <w:br/>
              <w:t xml:space="preserve">        &lt;!-- Basic Code Structure Start Here --&gt;</w:t>
            </w:r>
            <w:r w:rsidRPr="00FD5B64">
              <w:br/>
              <w:t xml:space="preserve">        &lt;!-- First Book Card --&gt;</w:t>
            </w:r>
            <w:r w:rsidRPr="00FD5B64">
              <w:br/>
              <w:t xml:space="preserve">        &lt;</w:t>
            </w:r>
            <w:proofErr w:type="spellStart"/>
            <w:r w:rsidRPr="00FD5B64">
              <w:t>androidx.cardview.widget.CardView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bookCardView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="380dp"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="200dp"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app:cardCornerRadius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app:cardElevation</w:t>
            </w:r>
            <w:proofErr w:type="spellEnd"/>
            <w:r w:rsidRPr="00FD5B64">
              <w:t>="8dp"&gt;</w:t>
            </w:r>
            <w:r w:rsidRPr="00FD5B64">
              <w:br/>
            </w:r>
            <w:r w:rsidRPr="00FD5B64">
              <w:br/>
              <w:t xml:space="preserve">            &lt;</w:t>
            </w:r>
            <w:proofErr w:type="spellStart"/>
            <w:r w:rsidRPr="00FD5B64">
              <w:t>ImageView</w:t>
            </w:r>
            <w:proofErr w:type="spellEnd"/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bookImage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lastRenderedPageBreak/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android:src</w:t>
            </w:r>
            <w:proofErr w:type="spellEnd"/>
            <w:r w:rsidRPr="00FD5B64">
              <w:t>= "@drawable/</w:t>
            </w:r>
            <w:proofErr w:type="spellStart"/>
            <w:r w:rsidRPr="00FD5B64">
              <w:t>tareek_e_islam_akbar_shah_urdu_hasanat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android:scaleType</w:t>
            </w:r>
            <w:proofErr w:type="spellEnd"/>
            <w:r w:rsidRPr="00FD5B64">
              <w:t>="</w:t>
            </w:r>
            <w:proofErr w:type="spellStart"/>
            <w:r w:rsidRPr="00FD5B64">
              <w:t>fitCenter</w:t>
            </w:r>
            <w:proofErr w:type="spellEnd"/>
            <w:r w:rsidRPr="00FD5B64">
              <w:t>" /&gt;</w:t>
            </w:r>
            <w:r w:rsidRPr="00FD5B64">
              <w:br/>
              <w:t xml:space="preserve">        &lt;/</w:t>
            </w:r>
            <w:proofErr w:type="spellStart"/>
            <w:r w:rsidRPr="00FD5B64">
              <w:t>androidx.cardview.widget.CardView</w:t>
            </w:r>
            <w:proofErr w:type="spellEnd"/>
            <w:r w:rsidRPr="00FD5B64">
              <w:t>&gt;</w:t>
            </w:r>
            <w:r w:rsidRPr="00FD5B64">
              <w:br/>
            </w:r>
            <w:r w:rsidRPr="00FD5B64">
              <w:br/>
              <w:t xml:space="preserve">        &lt;!-- Book Details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breadcrumbText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="Home / Categories / Islamic Books"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="#454746"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bookTitleText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="Title"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bookSubtitleText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Tareek</w:t>
            </w:r>
            <w:proofErr w:type="spellEnd"/>
            <w:r w:rsidRPr="00FD5B64">
              <w:t xml:space="preserve">-E-Islam Akbar Shah Urdu </w:t>
            </w:r>
            <w:proofErr w:type="spellStart"/>
            <w:r w:rsidRPr="00FD5B64">
              <w:t>Hasanat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priceLabel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="Price"</w:t>
            </w:r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bookPriceText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="Rs.2,999 Only"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="#FF061F"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descriptionLabel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="Description"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bookDescriptionText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Tareekhe</w:t>
            </w:r>
            <w:proofErr w:type="spellEnd"/>
            <w:r w:rsidRPr="00FD5B64">
              <w:t xml:space="preserve"> Islam </w:t>
            </w:r>
            <w:proofErr w:type="spellStart"/>
            <w:r w:rsidRPr="00FD5B64">
              <w:t>Jild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Awwal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Wa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Daum</w:t>
            </w:r>
            <w:proofErr w:type="spellEnd"/>
            <w:r w:rsidRPr="00FD5B64">
              <w:t xml:space="preserve"> (</w:t>
            </w:r>
            <w:proofErr w:type="spellStart"/>
            <w:r w:rsidRPr="00FD5B64">
              <w:t>Murakh</w:t>
            </w:r>
            <w:proofErr w:type="spellEnd"/>
            <w:r w:rsidRPr="00FD5B64">
              <w:t xml:space="preserve"> Islam Akbar Shah Khan Najeeb </w:t>
            </w:r>
            <w:proofErr w:type="spellStart"/>
            <w:r w:rsidRPr="00FD5B64">
              <w:t>Aabadi</w:t>
            </w:r>
            <w:proofErr w:type="spellEnd"/>
            <w:r w:rsidRPr="00FD5B64">
              <w:t xml:space="preserve">) Al </w:t>
            </w:r>
            <w:proofErr w:type="spellStart"/>
            <w:r w:rsidRPr="00FD5B64">
              <w:t>Hasanat</w:t>
            </w:r>
            <w:proofErr w:type="spellEnd"/>
            <w:r w:rsidRPr="00FD5B64">
              <w:t xml:space="preserve"> Urdu"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languageLabel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="Language"</w:t>
            </w:r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bookLanguageText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="Urdu"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publisherLabel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="Publisher"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bookPublisherText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 xml:space="preserve">="Al </w:t>
            </w:r>
            <w:proofErr w:type="spellStart"/>
            <w:r w:rsidRPr="00FD5B64">
              <w:t>Hasanat</w:t>
            </w:r>
            <w:proofErr w:type="spellEnd"/>
            <w:r w:rsidRPr="00FD5B64">
              <w:t xml:space="preserve"> Books Pvt. Ltd."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pagesLabel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="Pages"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</w:t>
            </w:r>
            <w:proofErr w:type="spellStart"/>
            <w:r w:rsidRPr="00FD5B64">
              <w:t>cardview_dark_background</w:t>
            </w:r>
            <w:proofErr w:type="spellEnd"/>
            <w:r w:rsidRPr="00FD5B64">
              <w:t>"</w:t>
            </w:r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="18sp"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bookPagesText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="992"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="@color/black"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&lt;!-- Buttons --&gt;</w:t>
            </w:r>
            <w:r w:rsidRPr="00FD5B64">
              <w:br/>
              <w:t xml:space="preserve">        &lt;</w:t>
            </w:r>
            <w:proofErr w:type="spellStart"/>
            <w:r w:rsidRPr="00FD5B64">
              <w:t>LinearLayout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android:orientation</w:t>
            </w:r>
            <w:proofErr w:type="spellEnd"/>
            <w:r w:rsidRPr="00FD5B64">
              <w:t>="horizontal"</w:t>
            </w:r>
            <w:r w:rsidRPr="00FD5B64">
              <w:br/>
              <w:t xml:space="preserve">            </w:t>
            </w:r>
            <w:proofErr w:type="spellStart"/>
            <w:r w:rsidRPr="00FD5B64">
              <w:t>android:gravity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android:layout_marginTop</w:t>
            </w:r>
            <w:proofErr w:type="spellEnd"/>
            <w:r w:rsidRPr="00FD5B64">
              <w:t>="20dp"&gt;</w:t>
            </w:r>
            <w:r w:rsidRPr="00FD5B64">
              <w:br/>
            </w:r>
            <w:r w:rsidRPr="00FD5B64">
              <w:br/>
              <w:t xml:space="preserve">            &lt;Button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addToCartBtn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="60dp"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android:layout_weight</w:t>
            </w:r>
            <w:proofErr w:type="spellEnd"/>
            <w:r w:rsidRPr="00FD5B64">
              <w:t>="1"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android:layout_marginEnd</w:t>
            </w:r>
            <w:proofErr w:type="spellEnd"/>
            <w:r w:rsidRPr="00FD5B64">
              <w:t>="10dp"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="Add To Cart"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="@color/white"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android:backgroundTint</w:t>
            </w:r>
            <w:proofErr w:type="spellEnd"/>
            <w:r w:rsidRPr="00FD5B64">
              <w:t>="#673AB7" /&gt;</w:t>
            </w:r>
            <w:r w:rsidRPr="00FD5B64">
              <w:br/>
            </w:r>
            <w:r w:rsidRPr="00FD5B64">
              <w:br/>
              <w:t xml:space="preserve">            &lt;Button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checkoutButton</w:t>
            </w:r>
            <w:proofErr w:type="spellEnd"/>
            <w:r w:rsidRPr="00FD5B64">
              <w:t>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="60dp"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android:layout_weight</w:t>
            </w:r>
            <w:proofErr w:type="spellEnd"/>
            <w:r w:rsidRPr="00FD5B64">
              <w:t>="1"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android:layout_marginStart</w:t>
            </w:r>
            <w:proofErr w:type="spellEnd"/>
            <w:r w:rsidRPr="00FD5B64">
              <w:t>="10dp"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="Checkout"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android:textColor</w:t>
            </w:r>
            <w:proofErr w:type="spellEnd"/>
            <w:r w:rsidRPr="00FD5B64">
              <w:t>="@color/white"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    </w:t>
            </w:r>
            <w:proofErr w:type="spellStart"/>
            <w:r w:rsidRPr="00FD5B64">
              <w:t>android:backgroundTint</w:t>
            </w:r>
            <w:proofErr w:type="spellEnd"/>
            <w:r w:rsidRPr="00FD5B64">
              <w:t>="#673AB7" /&gt;</w:t>
            </w:r>
            <w:r w:rsidRPr="00FD5B64">
              <w:br/>
              <w:t xml:space="preserve">        &lt;/</w:t>
            </w:r>
            <w:proofErr w:type="spellStart"/>
            <w:r w:rsidRPr="00FD5B64">
              <w:t>LinearLayout</w:t>
            </w:r>
            <w:proofErr w:type="spellEnd"/>
            <w:r w:rsidRPr="00FD5B64">
              <w:t>&gt;</w:t>
            </w:r>
            <w:r w:rsidRPr="00FD5B64">
              <w:br/>
            </w:r>
            <w:r w:rsidRPr="00FD5B64">
              <w:br/>
              <w:t xml:space="preserve">    &lt;/</w:t>
            </w:r>
            <w:proofErr w:type="spellStart"/>
            <w:r w:rsidRPr="00FD5B64">
              <w:t>LinearLayout</w:t>
            </w:r>
            <w:proofErr w:type="spellEnd"/>
            <w:r w:rsidRPr="00FD5B64">
              <w:t>&gt;</w:t>
            </w:r>
            <w:r w:rsidRPr="00FD5B64">
              <w:br/>
              <w:t>&lt;/</w:t>
            </w:r>
            <w:proofErr w:type="spellStart"/>
            <w:r w:rsidRPr="00FD5B64">
              <w:t>ScrollView</w:t>
            </w:r>
            <w:proofErr w:type="spellEnd"/>
            <w:r w:rsidRPr="00FD5B64">
              <w:t>&gt;</w:t>
            </w:r>
          </w:p>
          <w:p w14:paraId="272C1C5A" w14:textId="77777777" w:rsidR="00FD5B64" w:rsidRPr="00FD5B64" w:rsidRDefault="00FD5B64" w:rsidP="00FD5B64"/>
        </w:tc>
        <w:tc>
          <w:tcPr>
            <w:tcW w:w="4980" w:type="dxa"/>
          </w:tcPr>
          <w:p w14:paraId="5638452E" w14:textId="77777777" w:rsidR="00FD5B64" w:rsidRPr="00FD5B64" w:rsidRDefault="00FD5B64" w:rsidP="00FD5B64">
            <w:r w:rsidRPr="00FD5B64">
              <w:lastRenderedPageBreak/>
              <w:t xml:space="preserve">package </w:t>
            </w:r>
            <w:proofErr w:type="spellStart"/>
            <w:r w:rsidRPr="00FD5B64">
              <w:t>com.example.bookstoreproject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android.content.Intent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android.os.Bundle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android.view.View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android.widget.Button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androidx.activity.EdgeToEdge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androidx.appcompat.app.AppCompatActivity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androidx.core.graphics.Insets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androidx.core.view.ViewCompat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androidx.core.view.WindowInsetsCompat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public class Islamic extends </w:t>
            </w:r>
            <w:proofErr w:type="spellStart"/>
            <w:r w:rsidRPr="00FD5B64">
              <w:t>AppCompatActivity</w:t>
            </w:r>
            <w:proofErr w:type="spellEnd"/>
            <w:r w:rsidRPr="00FD5B64">
              <w:t xml:space="preserve"> {</w:t>
            </w:r>
            <w:r w:rsidRPr="00FD5B64">
              <w:br/>
            </w:r>
            <w:r w:rsidRPr="00FD5B64">
              <w:br/>
              <w:t xml:space="preserve">    @Override</w:t>
            </w:r>
            <w:r w:rsidRPr="00FD5B64">
              <w:br/>
            </w:r>
            <w:r w:rsidRPr="00FD5B64">
              <w:lastRenderedPageBreak/>
              <w:t xml:space="preserve">    protected void </w:t>
            </w:r>
            <w:proofErr w:type="spellStart"/>
            <w:r w:rsidRPr="00FD5B64">
              <w:t>onCreate</w:t>
            </w:r>
            <w:proofErr w:type="spellEnd"/>
            <w:r w:rsidRPr="00FD5B64">
              <w:t xml:space="preserve">(Bundle </w:t>
            </w:r>
            <w:proofErr w:type="spellStart"/>
            <w:r w:rsidRPr="00FD5B64">
              <w:t>savedInstanceState</w:t>
            </w:r>
            <w:proofErr w:type="spellEnd"/>
            <w:r w:rsidRPr="00FD5B64">
              <w:t>) {</w:t>
            </w:r>
            <w:r w:rsidRPr="00FD5B64">
              <w:br/>
              <w:t xml:space="preserve">        </w:t>
            </w:r>
            <w:proofErr w:type="spellStart"/>
            <w:r w:rsidRPr="00FD5B64">
              <w:t>super.onCreate</w:t>
            </w:r>
            <w:proofErr w:type="spellEnd"/>
            <w:r w:rsidRPr="00FD5B64">
              <w:t>(</w:t>
            </w:r>
            <w:proofErr w:type="spellStart"/>
            <w:r w:rsidRPr="00FD5B64">
              <w:t>savedInstanceState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EdgeToEdge.enable</w:t>
            </w:r>
            <w:proofErr w:type="spellEnd"/>
            <w:r w:rsidRPr="00FD5B64">
              <w:t>(this);</w:t>
            </w:r>
            <w:r w:rsidRPr="00FD5B64">
              <w:br/>
              <w:t xml:space="preserve">        </w:t>
            </w:r>
            <w:proofErr w:type="spellStart"/>
            <w:r w:rsidRPr="00FD5B64">
              <w:t>setContentView</w:t>
            </w:r>
            <w:proofErr w:type="spellEnd"/>
            <w:r w:rsidRPr="00FD5B64">
              <w:t>(</w:t>
            </w:r>
            <w:proofErr w:type="spellStart"/>
            <w:r w:rsidRPr="00FD5B64">
              <w:t>R.layout.activity_islamic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ViewCompat.setOnApplyWindowInsetsListener(findViewById(R.id.main), (v, insets) -&gt; {</w:t>
            </w:r>
            <w:r w:rsidRPr="00FD5B64">
              <w:br/>
              <w:t xml:space="preserve">            Insets </w:t>
            </w:r>
            <w:proofErr w:type="spellStart"/>
            <w:r w:rsidRPr="00FD5B64">
              <w:t>systemBars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insets.getInsets</w:t>
            </w:r>
            <w:proofErr w:type="spellEnd"/>
            <w:r w:rsidRPr="00FD5B64">
              <w:t>(</w:t>
            </w:r>
            <w:proofErr w:type="spellStart"/>
            <w:r w:rsidRPr="00FD5B64">
              <w:t>WindowInsetsCompat.Type.systemBars</w:t>
            </w:r>
            <w:proofErr w:type="spellEnd"/>
            <w:r w:rsidRPr="00FD5B64">
              <w:t>());</w:t>
            </w:r>
            <w:r w:rsidRPr="00FD5B64">
              <w:br/>
              <w:t xml:space="preserve">            </w:t>
            </w:r>
            <w:proofErr w:type="spellStart"/>
            <w:r w:rsidRPr="00FD5B64">
              <w:t>v.setPadding</w:t>
            </w:r>
            <w:proofErr w:type="spellEnd"/>
            <w:r w:rsidRPr="00FD5B64">
              <w:t>(</w:t>
            </w:r>
            <w:proofErr w:type="spellStart"/>
            <w:r w:rsidRPr="00FD5B64">
              <w:t>systemBars.left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systemBars.top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systemBars.right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systemBars.bottom</w:t>
            </w:r>
            <w:proofErr w:type="spellEnd"/>
            <w:r w:rsidRPr="00FD5B64">
              <w:t>);</w:t>
            </w:r>
            <w:r w:rsidRPr="00FD5B64">
              <w:br/>
              <w:t xml:space="preserve">            return insets;</w:t>
            </w:r>
            <w:r w:rsidRPr="00FD5B64">
              <w:br/>
              <w:t xml:space="preserve">        });</w:t>
            </w:r>
            <w:r w:rsidRPr="00FD5B64">
              <w:br/>
            </w:r>
            <w:r w:rsidRPr="00FD5B64">
              <w:br/>
              <w:t xml:space="preserve">        // Checkout button functionality</w:t>
            </w:r>
            <w:r w:rsidRPr="00FD5B64">
              <w:br/>
              <w:t xml:space="preserve">        Button </w:t>
            </w:r>
            <w:proofErr w:type="spellStart"/>
            <w:r w:rsidRPr="00FD5B64">
              <w:t>checkoutButton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R.id.checkoutButton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checkoutButton.setOnClickListener</w:t>
            </w:r>
            <w:proofErr w:type="spellEnd"/>
            <w:r w:rsidRPr="00FD5B64">
              <w:t xml:space="preserve">(new </w:t>
            </w:r>
            <w:proofErr w:type="spellStart"/>
            <w:r w:rsidRPr="00FD5B64">
              <w:t>View.OnClickListener</w:t>
            </w:r>
            <w:proofErr w:type="spellEnd"/>
            <w:r w:rsidRPr="00FD5B64">
              <w:t>() {</w:t>
            </w:r>
            <w:r w:rsidRPr="00FD5B64">
              <w:br/>
              <w:t xml:space="preserve">            @Override</w:t>
            </w:r>
            <w:r w:rsidRPr="00FD5B64">
              <w:br/>
              <w:t xml:space="preserve">            public void </w:t>
            </w:r>
            <w:proofErr w:type="spellStart"/>
            <w:r w:rsidRPr="00FD5B64">
              <w:t>onClick</w:t>
            </w:r>
            <w:proofErr w:type="spellEnd"/>
            <w:r w:rsidRPr="00FD5B64">
              <w:t>(View v) {</w:t>
            </w:r>
            <w:r w:rsidRPr="00FD5B64">
              <w:br/>
              <w:t xml:space="preserve">                Intent </w:t>
            </w:r>
            <w:proofErr w:type="spellStart"/>
            <w:r w:rsidRPr="00FD5B64">
              <w:t>intent</w:t>
            </w:r>
            <w:proofErr w:type="spellEnd"/>
            <w:r w:rsidRPr="00FD5B64">
              <w:t xml:space="preserve"> = new Intent(</w:t>
            </w:r>
            <w:proofErr w:type="spellStart"/>
            <w:r w:rsidRPr="00FD5B64">
              <w:t>Islamic.this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PaymentActivity.class</w:t>
            </w:r>
            <w:proofErr w:type="spellEnd"/>
            <w:r w:rsidRPr="00FD5B64">
              <w:t>);</w:t>
            </w:r>
            <w:r w:rsidRPr="00FD5B64">
              <w:br/>
              <w:t xml:space="preserve">                </w:t>
            </w:r>
            <w:proofErr w:type="spellStart"/>
            <w:r w:rsidRPr="00FD5B64">
              <w:t>startActivity</w:t>
            </w:r>
            <w:proofErr w:type="spellEnd"/>
            <w:r w:rsidRPr="00FD5B64">
              <w:t>(intent);</w:t>
            </w:r>
            <w:r w:rsidRPr="00FD5B64">
              <w:br/>
              <w:t xml:space="preserve">            }</w:t>
            </w:r>
            <w:r w:rsidRPr="00FD5B64">
              <w:br/>
              <w:t xml:space="preserve">        });</w:t>
            </w:r>
            <w:r w:rsidRPr="00FD5B64">
              <w:br/>
              <w:t xml:space="preserve">    }</w:t>
            </w:r>
            <w:r w:rsidRPr="00FD5B64">
              <w:br/>
              <w:t>}</w:t>
            </w:r>
          </w:p>
          <w:p w14:paraId="62485D85" w14:textId="77777777" w:rsidR="00FD5B64" w:rsidRPr="00FD5B64" w:rsidRDefault="00FD5B64" w:rsidP="00FD5B64"/>
        </w:tc>
      </w:tr>
    </w:tbl>
    <w:p w14:paraId="4FFBCABF" w14:textId="6C6A06BE" w:rsidR="00FD5B64" w:rsidRDefault="00FD5B64" w:rsidP="00D530B2">
      <w:pPr>
        <w:jc w:val="center"/>
      </w:pPr>
    </w:p>
    <w:p w14:paraId="1C8F857E" w14:textId="77777777" w:rsidR="00D530B2" w:rsidRPr="00FD5B64" w:rsidRDefault="00D530B2" w:rsidP="00FD5B64"/>
    <w:p w14:paraId="6EA90328" w14:textId="3E409A1E" w:rsidR="00F174EF" w:rsidRDefault="00F174EF" w:rsidP="00F174EF">
      <w:pPr>
        <w:jc w:val="center"/>
      </w:pPr>
      <w:r w:rsidRPr="00F174EF">
        <w:rPr>
          <w:noProof/>
        </w:rPr>
        <w:drawing>
          <wp:inline distT="0" distB="0" distL="0" distR="0" wp14:anchorId="4F655407" wp14:editId="7D55764B">
            <wp:extent cx="2619741" cy="46583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20C0" w14:textId="469574A7" w:rsidR="00FD5B64" w:rsidRPr="00D530B2" w:rsidRDefault="00FD5B64" w:rsidP="00D530B2">
      <w:pPr>
        <w:pStyle w:val="Heading1"/>
        <w:rPr>
          <w:b/>
          <w:bCs/>
          <w:color w:val="000000" w:themeColor="text1"/>
        </w:rPr>
      </w:pPr>
      <w:bookmarkStart w:id="9" w:name="_Toc188405502"/>
      <w:r w:rsidRPr="00D530B2">
        <w:rPr>
          <w:b/>
          <w:bCs/>
          <w:color w:val="000000" w:themeColor="text1"/>
        </w:rPr>
        <w:t>Payment Activity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3955"/>
      </w:tblGrid>
      <w:tr w:rsidR="00FD5B64" w:rsidRPr="00FD5B64" w14:paraId="41A3D403" w14:textId="77777777" w:rsidTr="00D530B2">
        <w:tc>
          <w:tcPr>
            <w:tcW w:w="5395" w:type="dxa"/>
            <w:shd w:val="clear" w:color="auto" w:fill="FFFF00"/>
          </w:tcPr>
          <w:p w14:paraId="62CDF0E9" w14:textId="70E468B7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XML</w:t>
            </w:r>
          </w:p>
        </w:tc>
        <w:tc>
          <w:tcPr>
            <w:tcW w:w="3955" w:type="dxa"/>
            <w:shd w:val="clear" w:color="auto" w:fill="FFFF00"/>
          </w:tcPr>
          <w:p w14:paraId="119FFC6E" w14:textId="0545D2FF" w:rsidR="00FD5B64" w:rsidRPr="00F174EF" w:rsidRDefault="00FD5B64" w:rsidP="00F174EF">
            <w:pPr>
              <w:jc w:val="center"/>
              <w:rPr>
                <w:b/>
                <w:bCs/>
                <w:sz w:val="24"/>
                <w:szCs w:val="24"/>
              </w:rPr>
            </w:pPr>
            <w:r w:rsidRPr="00F174EF">
              <w:rPr>
                <w:b/>
                <w:bCs/>
                <w:sz w:val="24"/>
                <w:szCs w:val="24"/>
              </w:rPr>
              <w:t>JAVA</w:t>
            </w:r>
          </w:p>
        </w:tc>
      </w:tr>
      <w:tr w:rsidR="00FD5B64" w:rsidRPr="00FD5B64" w14:paraId="7FE6274B" w14:textId="77777777" w:rsidTr="00D530B2">
        <w:tc>
          <w:tcPr>
            <w:tcW w:w="5395" w:type="dxa"/>
          </w:tcPr>
          <w:p w14:paraId="54C3F92C" w14:textId="77777777" w:rsidR="00FD5B64" w:rsidRPr="00FD5B64" w:rsidRDefault="00FD5B64" w:rsidP="00FD5B64">
            <w:r w:rsidRPr="00FD5B64">
              <w:t>&lt;?xml version="1.0" encoding="utf-8"?&gt;</w:t>
            </w:r>
            <w:r w:rsidRPr="00FD5B64">
              <w:br/>
              <w:t>&lt;</w:t>
            </w:r>
            <w:proofErr w:type="spellStart"/>
            <w:r w:rsidRPr="00FD5B64">
              <w:t>ScrollView</w:t>
            </w:r>
            <w:proofErr w:type="spellEnd"/>
            <w:r w:rsidRPr="00FD5B64">
              <w:br/>
              <w:t xml:space="preserve">    </w:t>
            </w:r>
            <w:proofErr w:type="spellStart"/>
            <w:r w:rsidRPr="00FD5B64">
              <w:t>xmlns:android</w:t>
            </w:r>
            <w:proofErr w:type="spellEnd"/>
            <w:r w:rsidRPr="00FD5B64">
              <w:t>="http://schemas.android.com/</w:t>
            </w:r>
            <w:proofErr w:type="spellStart"/>
            <w:r w:rsidRPr="00FD5B64">
              <w:t>apk</w:t>
            </w:r>
            <w:proofErr w:type="spellEnd"/>
            <w:r w:rsidRPr="00FD5B64">
              <w:t>/res/android"</w:t>
            </w:r>
            <w:r w:rsidRPr="00FD5B64">
              <w:br/>
              <w:t xml:space="preserve">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"&gt;</w:t>
            </w:r>
            <w:r w:rsidRPr="00FD5B64">
              <w:br/>
            </w:r>
            <w:r w:rsidRPr="00FD5B64">
              <w:br/>
              <w:t xml:space="preserve">    &lt;</w:t>
            </w:r>
            <w:proofErr w:type="spellStart"/>
            <w:r w:rsidRPr="00FD5B64">
              <w:t>LinearLayout</w:t>
            </w:r>
            <w:proofErr w:type="spellEnd"/>
            <w:r w:rsidRPr="00FD5B64">
              <w:br/>
              <w:t xml:space="preserve">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</w:t>
            </w:r>
            <w:proofErr w:type="spellStart"/>
            <w:r w:rsidRPr="00FD5B64">
              <w:t>android:orientation</w:t>
            </w:r>
            <w:proofErr w:type="spellEnd"/>
            <w:r w:rsidRPr="00FD5B64">
              <w:t>="vertical"</w:t>
            </w:r>
            <w:r w:rsidRPr="00FD5B64">
              <w:br/>
              <w:t xml:space="preserve">        </w:t>
            </w:r>
            <w:proofErr w:type="spellStart"/>
            <w:r w:rsidRPr="00FD5B64">
              <w:t>android:padding</w:t>
            </w:r>
            <w:proofErr w:type="spellEnd"/>
            <w:r w:rsidRPr="00FD5B64">
              <w:t>="16dp"&gt;</w:t>
            </w:r>
            <w:r w:rsidRPr="00FD5B64">
              <w:br/>
            </w:r>
            <w:r w:rsidRPr="00FD5B64">
              <w:lastRenderedPageBreak/>
              <w:br/>
              <w:t xml:space="preserve">        &lt;!-- User Information Section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="User Information"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="20sp"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&lt;!-- Name Input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="Name:"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EditText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userName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android:hint</w:t>
            </w:r>
            <w:proofErr w:type="spellEnd"/>
            <w:r w:rsidRPr="00FD5B64">
              <w:t>="Enter your name"</w:t>
            </w:r>
            <w:r w:rsidRPr="00FD5B64">
              <w:br/>
              <w:t xml:space="preserve">            </w:t>
            </w:r>
            <w:proofErr w:type="spellStart"/>
            <w:r w:rsidRPr="00FD5B64">
              <w:t>android:inputType</w:t>
            </w:r>
            <w:proofErr w:type="spellEnd"/>
            <w:r w:rsidRPr="00FD5B64">
              <w:t>="</w:t>
            </w:r>
            <w:proofErr w:type="spellStart"/>
            <w:r w:rsidRPr="00FD5B64">
              <w:t>textPersonName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&lt;!-- Phone Number Input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="Phone Number:"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="5dp"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EditText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userPhone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android:hint</w:t>
            </w:r>
            <w:proofErr w:type="spellEnd"/>
            <w:r w:rsidRPr="00FD5B64">
              <w:t>="Enter your phone number"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android:inputType</w:t>
            </w:r>
            <w:proofErr w:type="spellEnd"/>
            <w:r w:rsidRPr="00FD5B64">
              <w:t>="phone"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&lt;!-- Address Input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="Address:"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="5dp"</w:t>
            </w:r>
            <w:r w:rsidRPr="00FD5B64">
              <w:br/>
            </w:r>
            <w:r w:rsidRPr="00FD5B64">
              <w:lastRenderedPageBreak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="16sp" /&gt;</w:t>
            </w:r>
            <w:r w:rsidRPr="00FD5B64">
              <w:br/>
            </w:r>
            <w:r w:rsidRPr="00FD5B64">
              <w:br/>
              <w:t xml:space="preserve">        &lt;</w:t>
            </w:r>
            <w:proofErr w:type="spellStart"/>
            <w:r w:rsidRPr="00FD5B64">
              <w:t>EditText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userAddress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android:hint</w:t>
            </w:r>
            <w:proofErr w:type="spellEnd"/>
            <w:r w:rsidRPr="00FD5B64">
              <w:t>="Enter your address"</w:t>
            </w:r>
            <w:r w:rsidRPr="00FD5B64">
              <w:br/>
              <w:t xml:space="preserve">            </w:t>
            </w:r>
            <w:proofErr w:type="spellStart"/>
            <w:r w:rsidRPr="00FD5B64">
              <w:t>android:inputType</w:t>
            </w:r>
            <w:proofErr w:type="spellEnd"/>
            <w:r w:rsidRPr="00FD5B64">
              <w:t>="</w:t>
            </w:r>
            <w:proofErr w:type="spellStart"/>
            <w:r w:rsidRPr="00FD5B64">
              <w:t>textPostalAddress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="20dp" /&gt;</w:t>
            </w:r>
            <w:r w:rsidRPr="00FD5B64">
              <w:br/>
            </w:r>
            <w:r w:rsidRPr="00FD5B64">
              <w:br/>
              <w:t xml:space="preserve">        &lt;!-- Payment Method Section --&gt;</w:t>
            </w:r>
            <w:r w:rsidRPr="00FD5B64">
              <w:br/>
              <w:t xml:space="preserve">        &lt;</w:t>
            </w:r>
            <w:proofErr w:type="spellStart"/>
            <w:r w:rsidRPr="00FD5B64">
              <w:t>TextView</w:t>
            </w:r>
            <w:proofErr w:type="spellEnd"/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="Select Payment Method"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android:textSize</w:t>
            </w:r>
            <w:proofErr w:type="spellEnd"/>
            <w:r w:rsidRPr="00FD5B64">
              <w:t>="20sp"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android:textStyle</w:t>
            </w:r>
            <w:proofErr w:type="spellEnd"/>
            <w:r w:rsidRPr="00FD5B64">
              <w:t>="bold"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android:layout_gravity</w:t>
            </w:r>
            <w:proofErr w:type="spellEnd"/>
            <w:r w:rsidRPr="00FD5B64">
              <w:t>="center"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="20dp" /&gt;</w:t>
            </w:r>
            <w:r w:rsidRPr="00FD5B64">
              <w:br/>
            </w:r>
            <w:r w:rsidRPr="00FD5B64">
              <w:br/>
              <w:t xml:space="preserve">        &lt;!-- Buttons --&gt;</w:t>
            </w:r>
            <w:r w:rsidRPr="00FD5B64">
              <w:br/>
              <w:t xml:space="preserve">        &lt;Button</w:t>
            </w:r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jazzCashButton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JazzCash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&lt;Button</w:t>
            </w:r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easyPaisaButton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</w:t>
            </w:r>
            <w:proofErr w:type="spellStart"/>
            <w:r w:rsidRPr="00FD5B64">
              <w:t>EasyPaisa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&lt;Button</w:t>
            </w:r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bankTransferButton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="Bank Transfer"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android:layout_marginBottom</w:t>
            </w:r>
            <w:proofErr w:type="spellEnd"/>
            <w:r w:rsidRPr="00FD5B64">
              <w:t>="10dp" /&gt;</w:t>
            </w:r>
            <w:r w:rsidRPr="00FD5B64">
              <w:br/>
            </w:r>
            <w:r w:rsidRPr="00FD5B64">
              <w:br/>
              <w:t xml:space="preserve">        &lt;Button</w:t>
            </w:r>
            <w:r w:rsidRPr="00FD5B64">
              <w:br/>
              <w:t xml:space="preserve">            </w:t>
            </w:r>
            <w:proofErr w:type="spellStart"/>
            <w:r w:rsidRPr="00FD5B64">
              <w:t>android:id</w:t>
            </w:r>
            <w:proofErr w:type="spellEnd"/>
            <w:r w:rsidRPr="00FD5B64">
              <w:t>="@+id/</w:t>
            </w:r>
            <w:proofErr w:type="spellStart"/>
            <w:r w:rsidRPr="00FD5B64">
              <w:t>atmButton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android:layout_width</w:t>
            </w:r>
            <w:proofErr w:type="spellEnd"/>
            <w:r w:rsidRPr="00FD5B64">
              <w:t>="</w:t>
            </w:r>
            <w:proofErr w:type="spellStart"/>
            <w:r w:rsidRPr="00FD5B64">
              <w:t>match_parent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android:layout_height</w:t>
            </w:r>
            <w:proofErr w:type="spellEnd"/>
            <w:r w:rsidRPr="00FD5B64">
              <w:t>="</w:t>
            </w:r>
            <w:proofErr w:type="spellStart"/>
            <w:r w:rsidRPr="00FD5B64">
              <w:t>wrap_content</w:t>
            </w:r>
            <w:proofErr w:type="spellEnd"/>
            <w:r w:rsidRPr="00FD5B64">
              <w:t>"</w:t>
            </w:r>
            <w:r w:rsidRPr="00FD5B64">
              <w:br/>
              <w:t xml:space="preserve">            </w:t>
            </w:r>
            <w:proofErr w:type="spellStart"/>
            <w:r w:rsidRPr="00FD5B64">
              <w:t>android:text</w:t>
            </w:r>
            <w:proofErr w:type="spellEnd"/>
            <w:r w:rsidRPr="00FD5B64">
              <w:t>="ATM" /&gt;</w:t>
            </w:r>
            <w:r w:rsidRPr="00FD5B64">
              <w:br/>
            </w:r>
            <w:r w:rsidRPr="00FD5B64">
              <w:lastRenderedPageBreak/>
              <w:t xml:space="preserve">    &lt;/</w:t>
            </w:r>
            <w:proofErr w:type="spellStart"/>
            <w:r w:rsidRPr="00FD5B64">
              <w:t>LinearLayout</w:t>
            </w:r>
            <w:proofErr w:type="spellEnd"/>
            <w:r w:rsidRPr="00FD5B64">
              <w:t>&gt;</w:t>
            </w:r>
            <w:r w:rsidRPr="00FD5B64">
              <w:br/>
              <w:t>&lt;/</w:t>
            </w:r>
            <w:proofErr w:type="spellStart"/>
            <w:r w:rsidRPr="00FD5B64">
              <w:t>ScrollView</w:t>
            </w:r>
            <w:proofErr w:type="spellEnd"/>
            <w:r w:rsidRPr="00FD5B64">
              <w:t>&gt;</w:t>
            </w:r>
          </w:p>
          <w:p w14:paraId="45095EF1" w14:textId="77777777" w:rsidR="00FD5B64" w:rsidRPr="00FD5B64" w:rsidRDefault="00FD5B64" w:rsidP="00FD5B64"/>
        </w:tc>
        <w:tc>
          <w:tcPr>
            <w:tcW w:w="3955" w:type="dxa"/>
          </w:tcPr>
          <w:p w14:paraId="7972829F" w14:textId="77777777" w:rsidR="00FD5B64" w:rsidRPr="00FD5B64" w:rsidRDefault="00FD5B64" w:rsidP="00FD5B64">
            <w:r w:rsidRPr="00FD5B64">
              <w:lastRenderedPageBreak/>
              <w:t xml:space="preserve">package </w:t>
            </w:r>
            <w:proofErr w:type="spellStart"/>
            <w:r w:rsidRPr="00FD5B64">
              <w:t>com.example.bookstoreproject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android.os.Bundle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android.view.View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android.widget.Button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android.widget.EditText</w:t>
            </w:r>
            <w:proofErr w:type="spellEnd"/>
            <w:r w:rsidRPr="00FD5B64">
              <w:t>;</w:t>
            </w:r>
            <w:r w:rsidRPr="00FD5B64">
              <w:br/>
              <w:t xml:space="preserve">import </w:t>
            </w:r>
            <w:proofErr w:type="spellStart"/>
            <w:r w:rsidRPr="00FD5B64">
              <w:t>android.widget.Toast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import </w:t>
            </w:r>
            <w:proofErr w:type="spellStart"/>
            <w:r w:rsidRPr="00FD5B64">
              <w:t>androidx.appcompat.app.AppCompatActivity</w:t>
            </w:r>
            <w:proofErr w:type="spellEnd"/>
            <w:r w:rsidRPr="00FD5B64">
              <w:t>;</w:t>
            </w:r>
            <w:r w:rsidRPr="00FD5B64">
              <w:br/>
            </w:r>
            <w:r w:rsidRPr="00FD5B64">
              <w:br/>
              <w:t xml:space="preserve">public class </w:t>
            </w:r>
            <w:proofErr w:type="spellStart"/>
            <w:r w:rsidRPr="00FD5B64">
              <w:t>PaymentActivity</w:t>
            </w:r>
            <w:proofErr w:type="spellEnd"/>
            <w:r w:rsidRPr="00FD5B64">
              <w:t xml:space="preserve"> extends </w:t>
            </w:r>
            <w:proofErr w:type="spellStart"/>
            <w:r w:rsidRPr="00FD5B64">
              <w:lastRenderedPageBreak/>
              <w:t>AppCompatActivity</w:t>
            </w:r>
            <w:proofErr w:type="spellEnd"/>
            <w:r w:rsidRPr="00FD5B64">
              <w:t xml:space="preserve"> {</w:t>
            </w:r>
            <w:r w:rsidRPr="00FD5B64">
              <w:br/>
            </w:r>
            <w:r w:rsidRPr="00FD5B64">
              <w:br/>
              <w:t xml:space="preserve">    @Override</w:t>
            </w:r>
            <w:r w:rsidRPr="00FD5B64">
              <w:br/>
              <w:t xml:space="preserve">    protected void </w:t>
            </w:r>
            <w:proofErr w:type="spellStart"/>
            <w:r w:rsidRPr="00FD5B64">
              <w:t>onCreate</w:t>
            </w:r>
            <w:proofErr w:type="spellEnd"/>
            <w:r w:rsidRPr="00FD5B64">
              <w:t xml:space="preserve">(Bundle </w:t>
            </w:r>
            <w:proofErr w:type="spellStart"/>
            <w:r w:rsidRPr="00FD5B64">
              <w:t>savedInstanceState</w:t>
            </w:r>
            <w:proofErr w:type="spellEnd"/>
            <w:r w:rsidRPr="00FD5B64">
              <w:t>) {</w:t>
            </w:r>
            <w:r w:rsidRPr="00FD5B64">
              <w:br/>
              <w:t xml:space="preserve">        </w:t>
            </w:r>
            <w:proofErr w:type="spellStart"/>
            <w:r w:rsidRPr="00FD5B64">
              <w:t>super.onCreate</w:t>
            </w:r>
            <w:proofErr w:type="spellEnd"/>
            <w:r w:rsidRPr="00FD5B64">
              <w:t>(</w:t>
            </w:r>
            <w:proofErr w:type="spellStart"/>
            <w:r w:rsidRPr="00FD5B64">
              <w:t>savedInstanceState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setContentView</w:t>
            </w:r>
            <w:proofErr w:type="spellEnd"/>
            <w:r w:rsidRPr="00FD5B64">
              <w:t>(</w:t>
            </w:r>
            <w:proofErr w:type="spellStart"/>
            <w:r w:rsidRPr="00FD5B64">
              <w:t>R.layout.activity_payment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Get references to input fields</w:t>
            </w:r>
            <w:r w:rsidRPr="00FD5B64">
              <w:br/>
              <w:t xml:space="preserve">       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R.id.userName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R.id.userPhone</w:t>
            </w:r>
            <w:proofErr w:type="spellEnd"/>
            <w:r w:rsidRPr="00FD5B64">
              <w:t>);</w:t>
            </w:r>
            <w:r w:rsidRPr="00FD5B64">
              <w:br/>
              <w:t xml:space="preserve">       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userAddress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R.id.userAddress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Get references to buttons</w:t>
            </w:r>
            <w:r w:rsidRPr="00FD5B64">
              <w:br/>
              <w:t xml:space="preserve">        Button </w:t>
            </w:r>
            <w:proofErr w:type="spellStart"/>
            <w:r w:rsidRPr="00FD5B64">
              <w:t>jazzCashButton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R.id.jazzCashButton</w:t>
            </w:r>
            <w:proofErr w:type="spellEnd"/>
            <w:r w:rsidRPr="00FD5B64">
              <w:t>);</w:t>
            </w:r>
            <w:r w:rsidRPr="00FD5B64">
              <w:br/>
              <w:t xml:space="preserve">        Button </w:t>
            </w:r>
            <w:proofErr w:type="spellStart"/>
            <w:r w:rsidRPr="00FD5B64">
              <w:t>easyPaisaButton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R.id.easyPaisaButton</w:t>
            </w:r>
            <w:proofErr w:type="spellEnd"/>
            <w:r w:rsidRPr="00FD5B64">
              <w:t>);</w:t>
            </w:r>
            <w:r w:rsidRPr="00FD5B64">
              <w:br/>
              <w:t xml:space="preserve">        Button </w:t>
            </w:r>
            <w:proofErr w:type="spellStart"/>
            <w:r w:rsidRPr="00FD5B64">
              <w:t>bankTransferButton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R.id.bankTransferButton</w:t>
            </w:r>
            <w:proofErr w:type="spellEnd"/>
            <w:r w:rsidRPr="00FD5B64">
              <w:t>);</w:t>
            </w:r>
            <w:r w:rsidRPr="00FD5B64">
              <w:br/>
              <w:t xml:space="preserve">        Button </w:t>
            </w:r>
            <w:proofErr w:type="spellStart"/>
            <w:r w:rsidRPr="00FD5B64">
              <w:t>atmButton</w:t>
            </w:r>
            <w:proofErr w:type="spellEnd"/>
            <w:r w:rsidRPr="00FD5B64">
              <w:t xml:space="preserve"> = </w:t>
            </w:r>
            <w:proofErr w:type="spellStart"/>
            <w:r w:rsidRPr="00FD5B64">
              <w:t>findViewById</w:t>
            </w:r>
            <w:proofErr w:type="spellEnd"/>
            <w:r w:rsidRPr="00FD5B64">
              <w:t>(</w:t>
            </w:r>
            <w:proofErr w:type="spellStart"/>
            <w:r w:rsidRPr="00FD5B64">
              <w:t>R.id.atmButton</w:t>
            </w:r>
            <w:proofErr w:type="spellEnd"/>
            <w:r w:rsidRPr="00FD5B64">
              <w:t>);</w:t>
            </w:r>
            <w:r w:rsidRPr="00FD5B64">
              <w:br/>
            </w:r>
            <w:r w:rsidRPr="00FD5B64">
              <w:br/>
              <w:t xml:space="preserve">        // Button click listeners</w:t>
            </w:r>
            <w:r w:rsidRPr="00FD5B64">
              <w:br/>
              <w:t xml:space="preserve">        </w:t>
            </w:r>
            <w:proofErr w:type="spellStart"/>
            <w:r w:rsidRPr="00FD5B64">
              <w:t>jazzCashButton.setOnClickListener</w:t>
            </w:r>
            <w:proofErr w:type="spellEnd"/>
            <w:r w:rsidRPr="00FD5B64">
              <w:t xml:space="preserve">(view -&gt; </w:t>
            </w:r>
            <w:proofErr w:type="spellStart"/>
            <w:r w:rsidRPr="00FD5B64">
              <w:t>showToast</w:t>
            </w:r>
            <w:proofErr w:type="spellEnd"/>
            <w:r w:rsidRPr="00FD5B64">
              <w:t>("</w:t>
            </w:r>
            <w:proofErr w:type="spellStart"/>
            <w:r w:rsidRPr="00FD5B64">
              <w:t>JazzCash</w:t>
            </w:r>
            <w:proofErr w:type="spellEnd"/>
            <w:r w:rsidRPr="00FD5B64">
              <w:t xml:space="preserve">",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userAddress</w:t>
            </w:r>
            <w:proofErr w:type="spellEnd"/>
            <w:r w:rsidRPr="00FD5B64">
              <w:t>));</w:t>
            </w:r>
            <w:r w:rsidRPr="00FD5B64">
              <w:br/>
              <w:t xml:space="preserve">        </w:t>
            </w:r>
            <w:proofErr w:type="spellStart"/>
            <w:r w:rsidRPr="00FD5B64">
              <w:t>easyPaisaButton.setOnClickListener</w:t>
            </w:r>
            <w:proofErr w:type="spellEnd"/>
            <w:r w:rsidRPr="00FD5B64">
              <w:t xml:space="preserve">(view -&gt; </w:t>
            </w:r>
            <w:proofErr w:type="spellStart"/>
            <w:r w:rsidRPr="00FD5B64">
              <w:t>showToast</w:t>
            </w:r>
            <w:proofErr w:type="spellEnd"/>
            <w:r w:rsidRPr="00FD5B64">
              <w:t>("</w:t>
            </w:r>
            <w:proofErr w:type="spellStart"/>
            <w:r w:rsidRPr="00FD5B64">
              <w:t>EasyPaisa</w:t>
            </w:r>
            <w:proofErr w:type="spellEnd"/>
            <w:r w:rsidRPr="00FD5B64">
              <w:t xml:space="preserve">",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userAddress</w:t>
            </w:r>
            <w:proofErr w:type="spellEnd"/>
            <w:r w:rsidRPr="00FD5B64">
              <w:t>));</w:t>
            </w:r>
            <w:r w:rsidRPr="00FD5B64">
              <w:br/>
              <w:t xml:space="preserve">        </w:t>
            </w:r>
            <w:proofErr w:type="spellStart"/>
            <w:r w:rsidRPr="00FD5B64">
              <w:t>bankTransferButton.setOnClickListener</w:t>
            </w:r>
            <w:proofErr w:type="spellEnd"/>
            <w:r w:rsidRPr="00FD5B64">
              <w:t xml:space="preserve">(view -&gt; </w:t>
            </w:r>
            <w:proofErr w:type="spellStart"/>
            <w:r w:rsidRPr="00FD5B64">
              <w:t>showToast</w:t>
            </w:r>
            <w:proofErr w:type="spellEnd"/>
            <w:r w:rsidRPr="00FD5B64">
              <w:t xml:space="preserve">("Bank Transfer",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userAddress</w:t>
            </w:r>
            <w:proofErr w:type="spellEnd"/>
            <w:r w:rsidRPr="00FD5B64">
              <w:t>));</w:t>
            </w:r>
            <w:r w:rsidRPr="00FD5B64">
              <w:br/>
              <w:t xml:space="preserve">        </w:t>
            </w:r>
            <w:proofErr w:type="spellStart"/>
            <w:r w:rsidRPr="00FD5B64">
              <w:t>atmButton.setOnClickListener</w:t>
            </w:r>
            <w:proofErr w:type="spellEnd"/>
            <w:r w:rsidRPr="00FD5B64">
              <w:t xml:space="preserve">(view -&gt; </w:t>
            </w:r>
            <w:proofErr w:type="spellStart"/>
            <w:r w:rsidRPr="00FD5B64">
              <w:t>showToast</w:t>
            </w:r>
            <w:proofErr w:type="spellEnd"/>
            <w:r w:rsidRPr="00FD5B64">
              <w:t xml:space="preserve">("ATM",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userAddress</w:t>
            </w:r>
            <w:proofErr w:type="spellEnd"/>
            <w:r w:rsidRPr="00FD5B64">
              <w:t>));</w:t>
            </w:r>
            <w:r w:rsidRPr="00FD5B64">
              <w:br/>
              <w:t xml:space="preserve">    }</w:t>
            </w:r>
            <w:r w:rsidRPr="00FD5B64">
              <w:br/>
            </w:r>
            <w:r w:rsidRPr="00FD5B64">
              <w:br/>
              <w:t xml:space="preserve">    // Helper method to show toast message</w:t>
            </w:r>
            <w:r w:rsidRPr="00FD5B64">
              <w:br/>
            </w:r>
            <w:r w:rsidRPr="00FD5B64">
              <w:lastRenderedPageBreak/>
              <w:t xml:space="preserve">    private void </w:t>
            </w:r>
            <w:proofErr w:type="spellStart"/>
            <w:r w:rsidRPr="00FD5B64">
              <w:t>showToast</w:t>
            </w:r>
            <w:proofErr w:type="spellEnd"/>
            <w:r w:rsidRPr="00FD5B64">
              <w:t xml:space="preserve">(String method,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userName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userPhone</w:t>
            </w:r>
            <w:proofErr w:type="spellEnd"/>
            <w:r w:rsidRPr="00FD5B64">
              <w:t xml:space="preserve">, </w:t>
            </w:r>
            <w:proofErr w:type="spellStart"/>
            <w:r w:rsidRPr="00FD5B64">
              <w:t>EditText</w:t>
            </w:r>
            <w:proofErr w:type="spellEnd"/>
            <w:r w:rsidRPr="00FD5B64">
              <w:t xml:space="preserve"> </w:t>
            </w:r>
            <w:proofErr w:type="spellStart"/>
            <w:r w:rsidRPr="00FD5B64">
              <w:t>userAddress</w:t>
            </w:r>
            <w:proofErr w:type="spellEnd"/>
            <w:r w:rsidRPr="00FD5B64">
              <w:t>) {</w:t>
            </w:r>
            <w:r w:rsidRPr="00FD5B64">
              <w:br/>
              <w:t xml:space="preserve">        String name = </w:t>
            </w:r>
            <w:proofErr w:type="spellStart"/>
            <w:r w:rsidRPr="00FD5B64">
              <w:t>userName.getText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();</w:t>
            </w:r>
            <w:r w:rsidRPr="00FD5B64">
              <w:br/>
              <w:t xml:space="preserve">        String phone = </w:t>
            </w:r>
            <w:proofErr w:type="spellStart"/>
            <w:r w:rsidRPr="00FD5B64">
              <w:t>userPhone.getText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();</w:t>
            </w:r>
            <w:r w:rsidRPr="00FD5B64">
              <w:br/>
              <w:t xml:space="preserve">        String address = </w:t>
            </w:r>
            <w:proofErr w:type="spellStart"/>
            <w:r w:rsidRPr="00FD5B64">
              <w:t>userAddress.getText</w:t>
            </w:r>
            <w:proofErr w:type="spellEnd"/>
            <w:r w:rsidRPr="00FD5B64">
              <w:t>().</w:t>
            </w:r>
            <w:proofErr w:type="spellStart"/>
            <w:r w:rsidRPr="00FD5B64">
              <w:t>toString</w:t>
            </w:r>
            <w:proofErr w:type="spellEnd"/>
            <w:r w:rsidRPr="00FD5B64">
              <w:t>();</w:t>
            </w:r>
            <w:r w:rsidRPr="00FD5B64">
              <w:br/>
            </w:r>
            <w:r w:rsidRPr="00FD5B64">
              <w:br/>
              <w:t xml:space="preserve">        if (</w:t>
            </w:r>
            <w:proofErr w:type="spellStart"/>
            <w:r w:rsidRPr="00FD5B64">
              <w:t>name.isEmpty</w:t>
            </w:r>
            <w:proofErr w:type="spellEnd"/>
            <w:r w:rsidRPr="00FD5B64">
              <w:t xml:space="preserve">() || </w:t>
            </w:r>
            <w:proofErr w:type="spellStart"/>
            <w:r w:rsidRPr="00FD5B64">
              <w:t>phone.isEmpty</w:t>
            </w:r>
            <w:proofErr w:type="spellEnd"/>
            <w:r w:rsidRPr="00FD5B64">
              <w:t xml:space="preserve">() || </w:t>
            </w:r>
            <w:proofErr w:type="spellStart"/>
            <w:r w:rsidRPr="00FD5B64">
              <w:t>address.isEmpty</w:t>
            </w:r>
            <w:proofErr w:type="spellEnd"/>
            <w:r w:rsidRPr="00FD5B64">
              <w:t>()) {</w:t>
            </w:r>
            <w:r w:rsidRPr="00FD5B64">
              <w:br/>
              <w:t xml:space="preserve">            </w:t>
            </w:r>
            <w:proofErr w:type="spellStart"/>
            <w:r w:rsidRPr="00FD5B64">
              <w:t>Toast.makeText</w:t>
            </w:r>
            <w:proofErr w:type="spellEnd"/>
            <w:r w:rsidRPr="00FD5B64">
              <w:t xml:space="preserve">(this, "Please fill out all fields", </w:t>
            </w:r>
            <w:proofErr w:type="spellStart"/>
            <w:r w:rsidRPr="00FD5B64">
              <w:t>Toast.LENGTH_SHORT</w:t>
            </w:r>
            <w:proofErr w:type="spellEnd"/>
            <w:r w:rsidRPr="00FD5B64">
              <w:t>).show();</w:t>
            </w:r>
            <w:r w:rsidRPr="00FD5B64">
              <w:br/>
              <w:t xml:space="preserve">        } else {</w:t>
            </w:r>
            <w:r w:rsidRPr="00FD5B64">
              <w:br/>
              <w:t xml:space="preserve">            String message = "Checkout via " + method + ":\n"</w:t>
            </w:r>
            <w:r w:rsidRPr="00FD5B64">
              <w:br/>
              <w:t xml:space="preserve">                    + "Name: " + name + "\n"</w:t>
            </w:r>
            <w:r w:rsidRPr="00FD5B64">
              <w:br/>
              <w:t xml:space="preserve">                    + "Phone: " + phone + "\n"</w:t>
            </w:r>
            <w:r w:rsidRPr="00FD5B64">
              <w:br/>
              <w:t xml:space="preserve">                    + "Address: " + address;</w:t>
            </w:r>
            <w:r w:rsidRPr="00FD5B64">
              <w:br/>
              <w:t xml:space="preserve">            </w:t>
            </w:r>
            <w:proofErr w:type="spellStart"/>
            <w:r w:rsidRPr="00FD5B64">
              <w:t>Toast.makeText</w:t>
            </w:r>
            <w:proofErr w:type="spellEnd"/>
            <w:r w:rsidRPr="00FD5B64">
              <w:t xml:space="preserve">(this, message, </w:t>
            </w:r>
            <w:proofErr w:type="spellStart"/>
            <w:r w:rsidRPr="00FD5B64">
              <w:t>Toast.LENGTH_LONG</w:t>
            </w:r>
            <w:proofErr w:type="spellEnd"/>
            <w:r w:rsidRPr="00FD5B64">
              <w:t>).show();</w:t>
            </w:r>
            <w:r w:rsidRPr="00FD5B64">
              <w:br/>
              <w:t xml:space="preserve">        }</w:t>
            </w:r>
            <w:r w:rsidRPr="00FD5B64">
              <w:br/>
              <w:t xml:space="preserve">    }</w:t>
            </w:r>
            <w:r w:rsidRPr="00FD5B64">
              <w:br/>
              <w:t>}</w:t>
            </w:r>
          </w:p>
          <w:p w14:paraId="138C13F4" w14:textId="77777777" w:rsidR="00FD5B64" w:rsidRPr="00FD5B64" w:rsidRDefault="00FD5B64" w:rsidP="00FD5B64"/>
        </w:tc>
      </w:tr>
    </w:tbl>
    <w:p w14:paraId="0CB1BBBB" w14:textId="360D2ED4" w:rsidR="00FD5B64" w:rsidRDefault="00D530B2" w:rsidP="00D530B2">
      <w:pPr>
        <w:jc w:val="center"/>
      </w:pPr>
      <w:r>
        <w:rPr>
          <w:noProof/>
        </w:rPr>
        <w:lastRenderedPageBreak/>
        <w:drawing>
          <wp:inline distT="0" distB="0" distL="0" distR="0" wp14:anchorId="5DCDD38A" wp14:editId="031775C1">
            <wp:extent cx="2584450" cy="82296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822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CA39F5" w14:textId="6DB93AC5" w:rsidR="00D530B2" w:rsidRDefault="00D530B2" w:rsidP="00D530B2">
      <w:pPr>
        <w:jc w:val="center"/>
        <w:rPr>
          <w:ins w:id="10" w:author="Afeef" w:date="2025-01-22T12:26:00Z"/>
        </w:rPr>
      </w:pPr>
      <w:r>
        <w:rPr>
          <w:noProof/>
        </w:rPr>
        <w:lastRenderedPageBreak/>
        <w:drawing>
          <wp:inline distT="0" distB="0" distL="0" distR="0" wp14:anchorId="397DDB45" wp14:editId="45FBAFAE">
            <wp:extent cx="5943600" cy="7037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6108E7A" w14:textId="7436C259" w:rsidR="004A2118" w:rsidRDefault="004A2118" w:rsidP="00D530B2">
      <w:pPr>
        <w:jc w:val="center"/>
        <w:rPr>
          <w:ins w:id="11" w:author="Afeef" w:date="2025-01-22T12:26:00Z"/>
        </w:rPr>
      </w:pPr>
    </w:p>
    <w:p w14:paraId="079A6FE5" w14:textId="4AC349CE" w:rsidR="004A2118" w:rsidRDefault="004A2118" w:rsidP="004A2118">
      <w:pPr>
        <w:jc w:val="center"/>
        <w:rPr>
          <w:ins w:id="12" w:author="Afeef" w:date="2025-01-22T12:29:00Z"/>
        </w:rPr>
      </w:pPr>
      <w:ins w:id="13" w:author="Afeef" w:date="2025-01-22T12:28:00Z">
        <w:r>
          <w:rPr>
            <w:noProof/>
          </w:rPr>
          <w:lastRenderedPageBreak/>
          <w:drawing>
            <wp:inline distT="0" distB="0" distL="0" distR="0" wp14:anchorId="472DC559" wp14:editId="29A20FAD">
              <wp:extent cx="5943600" cy="3342005"/>
              <wp:effectExtent l="0" t="0" r="0" b="0"/>
              <wp:docPr id="60" name="Picture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5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481D7E9D" wp14:editId="02BE2B66">
              <wp:extent cx="5943600" cy="3342005"/>
              <wp:effectExtent l="0" t="0" r="0" b="0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6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4" w:author="Afeef" w:date="2025-01-22T12:26:00Z">
        <w:r>
          <w:rPr>
            <w:noProof/>
          </w:rPr>
          <w:lastRenderedPageBreak/>
          <w:drawing>
            <wp:inline distT="0" distB="0" distL="0" distR="0" wp14:anchorId="6C62F9D3" wp14:editId="3ED28750">
              <wp:extent cx="5943600" cy="3342005"/>
              <wp:effectExtent l="0" t="0" r="0" b="0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7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5" w:author="Afeef" w:date="2025-01-22T12:27:00Z">
        <w:r>
          <w:rPr>
            <w:noProof/>
          </w:rPr>
          <w:drawing>
            <wp:inline distT="0" distB="0" distL="0" distR="0" wp14:anchorId="1FDB9D3D" wp14:editId="40905DD9">
              <wp:extent cx="5943600" cy="3342005"/>
              <wp:effectExtent l="0" t="0" r="0" b="0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8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0F344B8" w14:textId="6BB5E939" w:rsidR="004A2118" w:rsidRDefault="004A2118" w:rsidP="004A2118">
      <w:pPr>
        <w:jc w:val="center"/>
        <w:rPr>
          <w:ins w:id="16" w:author="Afeef" w:date="2025-01-22T14:02:00Z"/>
        </w:rPr>
      </w:pPr>
      <w:ins w:id="17" w:author="Afeef" w:date="2025-01-22T12:29:00Z">
        <w:r>
          <w:t>For check the JSON file</w:t>
        </w:r>
      </w:ins>
    </w:p>
    <w:p w14:paraId="3CC1189B" w14:textId="57E703EC" w:rsidR="00F603FF" w:rsidRDefault="00F603FF" w:rsidP="004A2118">
      <w:pPr>
        <w:jc w:val="center"/>
        <w:rPr>
          <w:ins w:id="18" w:author="Afeef" w:date="2025-01-22T14:02:00Z"/>
        </w:rPr>
      </w:pPr>
      <w:ins w:id="19" w:author="Afeef" w:date="2025-01-22T14:02:00Z">
        <w:r>
          <w:rPr>
            <w:noProof/>
          </w:rPr>
          <w:lastRenderedPageBreak/>
          <w:drawing>
            <wp:inline distT="0" distB="0" distL="0" distR="0" wp14:anchorId="2408EC80" wp14:editId="5BAEB1C7">
              <wp:extent cx="5943600" cy="3341370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48E4C66" w14:textId="083DF1DC" w:rsidR="00F603FF" w:rsidRDefault="00F603FF" w:rsidP="004A2118">
      <w:pPr>
        <w:jc w:val="center"/>
        <w:rPr>
          <w:ins w:id="20" w:author="Afeef" w:date="2025-01-22T12:29:00Z"/>
        </w:rPr>
      </w:pPr>
      <w:ins w:id="21" w:author="Afeef" w:date="2025-01-22T14:02:00Z">
        <w:r>
          <w:rPr>
            <w:noProof/>
          </w:rPr>
          <w:drawing>
            <wp:inline distT="0" distB="0" distL="0" distR="0" wp14:anchorId="4B743181" wp14:editId="6AD9FE05">
              <wp:extent cx="5943600" cy="3341370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A7ABB4" w14:textId="5F3EF148" w:rsidR="004A2118" w:rsidRDefault="004A2118" w:rsidP="004A2118">
      <w:pPr>
        <w:jc w:val="center"/>
        <w:rPr>
          <w:ins w:id="22" w:author="Afeef" w:date="2025-01-22T14:01:00Z"/>
        </w:rPr>
      </w:pPr>
      <w:ins w:id="23" w:author="Afeef" w:date="2025-01-22T12:26:00Z">
        <w:r>
          <w:rPr>
            <w:noProof/>
          </w:rPr>
          <w:lastRenderedPageBreak/>
          <w:drawing>
            <wp:inline distT="0" distB="0" distL="0" distR="0" wp14:anchorId="7F9B718F" wp14:editId="719348A9">
              <wp:extent cx="5943600" cy="3342005"/>
              <wp:effectExtent l="0" t="0" r="0" b="0"/>
              <wp:docPr id="59" name="Picture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4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09608532" wp14:editId="612158BB">
              <wp:extent cx="5943600" cy="3342005"/>
              <wp:effectExtent l="0" t="0" r="0" b="0"/>
              <wp:docPr id="58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3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56E28796" wp14:editId="71606D25">
              <wp:extent cx="5943600" cy="3342005"/>
              <wp:effectExtent l="0" t="0" r="0" b="0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2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4B7856B7" wp14:editId="63FCAAF5">
              <wp:extent cx="5943600" cy="3342005"/>
              <wp:effectExtent l="0" t="0" r="0" b="0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1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62A3806C" wp14:editId="091DA0A3">
              <wp:extent cx="5943600" cy="3342005"/>
              <wp:effectExtent l="0" t="0" r="0" b="0"/>
              <wp:docPr id="55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0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35829630" wp14:editId="69DA692C">
              <wp:extent cx="5943600" cy="3342005"/>
              <wp:effectExtent l="0" t="0" r="0" b="0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9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6DC878F1" wp14:editId="494DCDC5">
              <wp:extent cx="5943600" cy="3342005"/>
              <wp:effectExtent l="0" t="0" r="0" b="0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8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3ED496A9" wp14:editId="02E59D87">
              <wp:extent cx="5943600" cy="3342005"/>
              <wp:effectExtent l="0" t="0" r="0" b="0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7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7CA49474" wp14:editId="59287EBC">
              <wp:extent cx="5943600" cy="3342005"/>
              <wp:effectExtent l="0" t="0" r="0" b="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6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50E015C8" wp14:editId="59899320">
              <wp:extent cx="5943600" cy="3342005"/>
              <wp:effectExtent l="0" t="0" r="0" b="0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5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3FB08C5F" wp14:editId="3C58472E">
              <wp:extent cx="5943600" cy="3342005"/>
              <wp:effectExtent l="0" t="0" r="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4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7305F5DF" wp14:editId="2C1C57C1">
              <wp:extent cx="5943600" cy="3342005"/>
              <wp:effectExtent l="0" t="0" r="0" b="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3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46B6524A" wp14:editId="0D602AAB">
              <wp:extent cx="5943600" cy="3342005"/>
              <wp:effectExtent l="0" t="0" r="0" b="0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2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5B7FB879" wp14:editId="6AA580E6">
              <wp:extent cx="5943600" cy="3342005"/>
              <wp:effectExtent l="0" t="0" r="0" b="0"/>
              <wp:docPr id="46" name="Picture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4DD4E0C2" wp14:editId="65C45832">
              <wp:extent cx="5943600" cy="3342005"/>
              <wp:effectExtent l="0" t="0" r="0" b="0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0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7ABF5468" wp14:editId="104C8B63">
              <wp:extent cx="5943600" cy="3342005"/>
              <wp:effectExtent l="0" t="0" r="0" b="0"/>
              <wp:docPr id="44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9"/>
                      <pic:cNvPicPr>
                        <a:picLocks noChangeAspect="1" noChangeArrowheads="1"/>
                      </pic:cNvPicPr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342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CBB3DBD" w14:textId="7BC77201" w:rsidR="00CD165C" w:rsidRPr="00FD5B64" w:rsidRDefault="00CD165C" w:rsidP="004A2118">
      <w:pPr>
        <w:jc w:val="center"/>
      </w:pPr>
      <w:ins w:id="24" w:author="Afeef" w:date="2025-01-22T14:01:00Z">
        <w:r w:rsidRPr="00CD165C">
          <w:lastRenderedPageBreak/>
          <w:drawing>
            <wp:inline distT="0" distB="0" distL="0" distR="0" wp14:anchorId="2D6D8B79" wp14:editId="7F24C72F">
              <wp:extent cx="5943600" cy="2140585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1405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CD165C" w:rsidRPr="00FD5B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feef">
    <w15:presenceInfo w15:providerId="None" w15:userId="Afe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2F3"/>
    <w:rsid w:val="00090CE2"/>
    <w:rsid w:val="003E07C7"/>
    <w:rsid w:val="004A2118"/>
    <w:rsid w:val="009732F3"/>
    <w:rsid w:val="00A73AA5"/>
    <w:rsid w:val="00CD165C"/>
    <w:rsid w:val="00D530B2"/>
    <w:rsid w:val="00F035EF"/>
    <w:rsid w:val="00F174EF"/>
    <w:rsid w:val="00F603FF"/>
    <w:rsid w:val="00FD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E3587"/>
  <w15:chartTrackingRefBased/>
  <w15:docId w15:val="{D37BFCD1-38F9-4EB4-B094-B9875B0DB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0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5B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5B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5B6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530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530B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530B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530B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73A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6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6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8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9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3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3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0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6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8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microsoft.com/office/2011/relationships/people" Target="peop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8B476-F040-4B3E-B44B-03AAE203D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42</Pages>
  <Words>4584</Words>
  <Characters>26129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Afeef</dc:creator>
  <cp:keywords/>
  <dc:description/>
  <cp:lastModifiedBy>Afeef</cp:lastModifiedBy>
  <cp:revision>9</cp:revision>
  <cp:lastPrinted>2025-01-21T21:32:00Z</cp:lastPrinted>
  <dcterms:created xsi:type="dcterms:W3CDTF">2025-01-21T20:37:00Z</dcterms:created>
  <dcterms:modified xsi:type="dcterms:W3CDTF">2025-01-22T09:04:00Z</dcterms:modified>
</cp:coreProperties>
</file>